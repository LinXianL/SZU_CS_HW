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深圳大学考试答题纸</w:t>
      </w:r>
    </w:p>
    <w:p>
      <w:pPr>
        <w:jc w:val="center"/>
        <w:rPr>
          <w:rFonts w:hint="eastAsia" w:eastAsia="宋体"/>
          <w:sz w:val="24"/>
          <w:lang w:eastAsia="zh-CN"/>
        </w:rPr>
      </w:pPr>
      <w:r>
        <w:rPr>
          <w:rFonts w:hint="eastAsia"/>
          <w:sz w:val="24"/>
        </w:rPr>
        <w:t>(以论文、报告等形式考核专用)</w:t>
      </w:r>
    </w:p>
    <w:p>
      <w:pPr>
        <w:jc w:val="center"/>
        <w:rPr>
          <w:sz w:val="10"/>
          <w:szCs w:val="10"/>
        </w:rPr>
      </w:pPr>
      <w:r>
        <w:rPr>
          <w:rFonts w:hint="eastAsia"/>
          <w:sz w:val="24"/>
        </w:rPr>
        <w:t>二○二三～二○二四学年度第一学期</w:t>
      </w:r>
    </w:p>
    <w:tbl>
      <w:tblPr>
        <w:tblStyle w:val="7"/>
        <w:tblW w:w="9362" w:type="dxa"/>
        <w:jc w:val="center"/>
        <w:tblLayout w:type="fixed"/>
        <w:tblCellMar>
          <w:top w:w="0" w:type="dxa"/>
          <w:left w:w="108" w:type="dxa"/>
          <w:bottom w:w="0" w:type="dxa"/>
          <w:right w:w="108" w:type="dxa"/>
        </w:tblCellMar>
      </w:tblPr>
      <w:tblGrid>
        <w:gridCol w:w="1076"/>
        <w:gridCol w:w="79"/>
        <w:gridCol w:w="1080"/>
        <w:gridCol w:w="1021"/>
        <w:gridCol w:w="79"/>
        <w:gridCol w:w="1021"/>
        <w:gridCol w:w="1461"/>
        <w:gridCol w:w="79"/>
        <w:gridCol w:w="1080"/>
        <w:gridCol w:w="1090"/>
        <w:gridCol w:w="720"/>
        <w:gridCol w:w="576"/>
      </w:tblGrid>
      <w:tr>
        <w:tblPrEx>
          <w:tblCellMar>
            <w:top w:w="0" w:type="dxa"/>
            <w:left w:w="108" w:type="dxa"/>
            <w:bottom w:w="0" w:type="dxa"/>
            <w:right w:w="108" w:type="dxa"/>
          </w:tblCellMar>
        </w:tblPrEx>
        <w:trPr>
          <w:trHeight w:val="397" w:hRule="atLeast"/>
          <w:jc w:val="center"/>
        </w:trPr>
        <w:tc>
          <w:tcPr>
            <w:tcW w:w="1076" w:type="dxa"/>
            <w:vAlign w:val="center"/>
          </w:tcPr>
          <w:p>
            <w:pPr>
              <w:tabs>
                <w:tab w:val="center" w:pos="4153"/>
                <w:tab w:val="right" w:pos="8306"/>
              </w:tabs>
              <w:snapToGrid w:val="0"/>
              <w:rPr>
                <w:rFonts w:eastAsia="楷体_GB2312"/>
                <w:sz w:val="18"/>
                <w:szCs w:val="21"/>
              </w:rPr>
            </w:pPr>
            <w:r>
              <w:rPr>
                <w:rFonts w:hint="eastAsia" w:eastAsia="楷体_GB2312"/>
                <w:sz w:val="18"/>
                <w:szCs w:val="21"/>
              </w:rPr>
              <w:t>课程编号</w:t>
            </w:r>
          </w:p>
        </w:tc>
        <w:tc>
          <w:tcPr>
            <w:tcW w:w="1159" w:type="dxa"/>
            <w:gridSpan w:val="2"/>
            <w:tcBorders>
              <w:bottom w:val="single" w:color="auto" w:sz="4" w:space="0"/>
            </w:tcBorders>
            <w:vAlign w:val="center"/>
          </w:tcPr>
          <w:p>
            <w:pPr>
              <w:tabs>
                <w:tab w:val="center" w:pos="4153"/>
                <w:tab w:val="right" w:pos="8306"/>
              </w:tabs>
              <w:snapToGrid w:val="0"/>
              <w:rPr>
                <w:rFonts w:eastAsia="楷体_GB2312"/>
                <w:sz w:val="18"/>
                <w:szCs w:val="18"/>
              </w:rPr>
            </w:pPr>
            <w:r>
              <w:rPr>
                <w:rFonts w:eastAsia="楷体_GB2312"/>
                <w:sz w:val="18"/>
                <w:szCs w:val="21"/>
              </w:rPr>
              <w:t>1503090001</w:t>
            </w:r>
          </w:p>
        </w:tc>
        <w:tc>
          <w:tcPr>
            <w:tcW w:w="1100" w:type="dxa"/>
            <w:gridSpan w:val="2"/>
            <w:vAlign w:val="center"/>
          </w:tcPr>
          <w:p>
            <w:pPr>
              <w:tabs>
                <w:tab w:val="center" w:pos="4153"/>
                <w:tab w:val="right" w:pos="8306"/>
              </w:tabs>
              <w:snapToGrid w:val="0"/>
              <w:rPr>
                <w:rFonts w:eastAsia="楷体_GB2312"/>
                <w:sz w:val="18"/>
                <w:szCs w:val="21"/>
              </w:rPr>
            </w:pPr>
            <w:r>
              <w:rPr>
                <w:rFonts w:hint="eastAsia" w:eastAsia="楷体_GB2312"/>
                <w:sz w:val="18"/>
                <w:szCs w:val="21"/>
              </w:rPr>
              <w:t>课程名称</w:t>
            </w:r>
          </w:p>
        </w:tc>
        <w:tc>
          <w:tcPr>
            <w:tcW w:w="2482" w:type="dxa"/>
            <w:gridSpan w:val="2"/>
            <w:tcBorders>
              <w:bottom w:val="single" w:color="auto" w:sz="4" w:space="0"/>
            </w:tcBorders>
            <w:vAlign w:val="center"/>
          </w:tcPr>
          <w:p>
            <w:pPr>
              <w:tabs>
                <w:tab w:val="center" w:pos="4153"/>
                <w:tab w:val="right" w:pos="8306"/>
              </w:tabs>
              <w:snapToGrid w:val="0"/>
              <w:rPr>
                <w:rFonts w:eastAsia="楷体_GB2312"/>
                <w:sz w:val="18"/>
                <w:szCs w:val="21"/>
              </w:rPr>
            </w:pPr>
            <w:r>
              <w:rPr>
                <w:rFonts w:eastAsia="楷体_GB2312"/>
                <w:sz w:val="18"/>
                <w:szCs w:val="21"/>
              </w:rPr>
              <w:t>Web开发及人机交互导论</w:t>
            </w:r>
          </w:p>
        </w:tc>
        <w:tc>
          <w:tcPr>
            <w:tcW w:w="1159" w:type="dxa"/>
            <w:gridSpan w:val="2"/>
            <w:vAlign w:val="center"/>
          </w:tcPr>
          <w:p>
            <w:pPr>
              <w:tabs>
                <w:tab w:val="center" w:pos="4153"/>
                <w:tab w:val="right" w:pos="8306"/>
              </w:tabs>
              <w:snapToGrid w:val="0"/>
              <w:rPr>
                <w:rFonts w:eastAsia="楷体_GB2312"/>
                <w:sz w:val="18"/>
                <w:szCs w:val="21"/>
              </w:rPr>
            </w:pPr>
            <w:r>
              <w:rPr>
                <w:rFonts w:hint="eastAsia" w:eastAsia="楷体_GB2312"/>
                <w:sz w:val="18"/>
                <w:szCs w:val="21"/>
              </w:rPr>
              <w:t>主讲教师</w:t>
            </w:r>
          </w:p>
        </w:tc>
        <w:tc>
          <w:tcPr>
            <w:tcW w:w="1090" w:type="dxa"/>
            <w:tcBorders>
              <w:left w:val="nil"/>
              <w:bottom w:val="single" w:color="auto" w:sz="4" w:space="0"/>
            </w:tcBorders>
            <w:vAlign w:val="center"/>
          </w:tcPr>
          <w:p>
            <w:pPr>
              <w:tabs>
                <w:tab w:val="center" w:pos="4153"/>
                <w:tab w:val="right" w:pos="8306"/>
              </w:tabs>
              <w:snapToGrid w:val="0"/>
              <w:rPr>
                <w:rFonts w:eastAsia="楷体_GB2312"/>
                <w:sz w:val="18"/>
                <w:szCs w:val="21"/>
              </w:rPr>
            </w:pPr>
            <w:r>
              <w:rPr>
                <w:rFonts w:hint="eastAsia" w:eastAsia="楷体_GB2312"/>
                <w:sz w:val="18"/>
                <w:szCs w:val="21"/>
              </w:rPr>
              <w:t>李俊杰</w:t>
            </w:r>
          </w:p>
        </w:tc>
        <w:tc>
          <w:tcPr>
            <w:tcW w:w="720" w:type="dxa"/>
            <w:vAlign w:val="center"/>
          </w:tcPr>
          <w:p>
            <w:pPr>
              <w:tabs>
                <w:tab w:val="center" w:pos="4153"/>
                <w:tab w:val="right" w:pos="8306"/>
              </w:tabs>
              <w:snapToGrid w:val="0"/>
              <w:rPr>
                <w:rFonts w:eastAsia="楷体_GB2312"/>
                <w:sz w:val="18"/>
                <w:szCs w:val="21"/>
              </w:rPr>
            </w:pPr>
            <w:r>
              <w:rPr>
                <w:rFonts w:hint="eastAsia" w:eastAsia="楷体_GB2312"/>
                <w:sz w:val="18"/>
                <w:szCs w:val="21"/>
              </w:rPr>
              <w:t>评分</w:t>
            </w:r>
          </w:p>
        </w:tc>
        <w:tc>
          <w:tcPr>
            <w:tcW w:w="576" w:type="dxa"/>
            <w:tcBorders>
              <w:bottom w:val="single" w:color="auto" w:sz="4" w:space="0"/>
            </w:tcBorders>
            <w:vAlign w:val="center"/>
          </w:tcPr>
          <w:p>
            <w:pPr>
              <w:tabs>
                <w:tab w:val="center" w:pos="4153"/>
                <w:tab w:val="right" w:pos="8306"/>
              </w:tabs>
              <w:snapToGrid w:val="0"/>
              <w:rPr>
                <w:rFonts w:eastAsia="楷体_GB2312"/>
                <w:sz w:val="24"/>
              </w:rPr>
            </w:pPr>
          </w:p>
        </w:tc>
      </w:tr>
      <w:tr>
        <w:tblPrEx>
          <w:tblCellMar>
            <w:top w:w="0" w:type="dxa"/>
            <w:left w:w="108" w:type="dxa"/>
            <w:bottom w:w="0" w:type="dxa"/>
            <w:right w:w="108" w:type="dxa"/>
          </w:tblCellMar>
        </w:tblPrEx>
        <w:trPr>
          <w:trHeight w:val="397" w:hRule="atLeast"/>
          <w:jc w:val="center"/>
        </w:trPr>
        <w:tc>
          <w:tcPr>
            <w:tcW w:w="1076" w:type="dxa"/>
            <w:vAlign w:val="bottom"/>
          </w:tcPr>
          <w:p>
            <w:pPr>
              <w:tabs>
                <w:tab w:val="center" w:pos="4153"/>
                <w:tab w:val="right" w:pos="8306"/>
              </w:tabs>
              <w:snapToGrid w:val="0"/>
              <w:rPr>
                <w:rFonts w:eastAsia="楷体_GB2312"/>
                <w:sz w:val="18"/>
                <w:szCs w:val="21"/>
              </w:rPr>
            </w:pPr>
            <w:r>
              <w:rPr>
                <w:rFonts w:hint="eastAsia" w:eastAsia="楷体_GB2312"/>
                <w:sz w:val="18"/>
                <w:szCs w:val="21"/>
              </w:rPr>
              <w:t>学    号</w:t>
            </w:r>
          </w:p>
        </w:tc>
        <w:tc>
          <w:tcPr>
            <w:tcW w:w="1159" w:type="dxa"/>
            <w:gridSpan w:val="2"/>
            <w:tcBorders>
              <w:top w:val="single" w:color="auto" w:sz="4" w:space="0"/>
              <w:bottom w:val="single" w:color="auto" w:sz="4" w:space="0"/>
            </w:tcBorders>
            <w:vAlign w:val="bottom"/>
          </w:tcPr>
          <w:p>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2022150130</w:t>
            </w:r>
          </w:p>
        </w:tc>
        <w:tc>
          <w:tcPr>
            <w:tcW w:w="1021" w:type="dxa"/>
            <w:vAlign w:val="bottom"/>
          </w:tcPr>
          <w:p>
            <w:pPr>
              <w:tabs>
                <w:tab w:val="center" w:pos="4153"/>
                <w:tab w:val="right" w:pos="8306"/>
              </w:tabs>
              <w:snapToGrid w:val="0"/>
              <w:jc w:val="right"/>
              <w:rPr>
                <w:rFonts w:eastAsia="楷体_GB2312"/>
                <w:sz w:val="18"/>
                <w:szCs w:val="21"/>
              </w:rPr>
            </w:pPr>
            <w:r>
              <w:rPr>
                <w:rFonts w:hint="eastAsia" w:eastAsia="楷体_GB2312"/>
                <w:sz w:val="18"/>
                <w:szCs w:val="21"/>
              </w:rPr>
              <w:t>姓名</w:t>
            </w:r>
          </w:p>
        </w:tc>
        <w:tc>
          <w:tcPr>
            <w:tcW w:w="1100" w:type="dxa"/>
            <w:gridSpan w:val="2"/>
            <w:tcBorders>
              <w:bottom w:val="single" w:color="auto" w:sz="4" w:space="0"/>
            </w:tcBorders>
            <w:vAlign w:val="bottom"/>
          </w:tcPr>
          <w:p>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林宪亮</w:t>
            </w:r>
          </w:p>
        </w:tc>
        <w:tc>
          <w:tcPr>
            <w:tcW w:w="1540" w:type="dxa"/>
            <w:gridSpan w:val="2"/>
            <w:tcBorders>
              <w:left w:val="nil"/>
            </w:tcBorders>
            <w:vAlign w:val="bottom"/>
          </w:tcPr>
          <w:p>
            <w:pPr>
              <w:tabs>
                <w:tab w:val="center" w:pos="4153"/>
                <w:tab w:val="right" w:pos="8306"/>
              </w:tabs>
              <w:snapToGrid w:val="0"/>
              <w:rPr>
                <w:rFonts w:eastAsia="楷体_GB2312"/>
                <w:sz w:val="18"/>
                <w:szCs w:val="21"/>
              </w:rPr>
            </w:pPr>
            <w:r>
              <w:rPr>
                <w:rFonts w:hint="eastAsia" w:eastAsia="楷体_GB2312"/>
                <w:sz w:val="18"/>
                <w:szCs w:val="21"/>
              </w:rPr>
              <w:t>专业年级</w:t>
            </w:r>
          </w:p>
        </w:tc>
        <w:tc>
          <w:tcPr>
            <w:tcW w:w="3466" w:type="dxa"/>
            <w:gridSpan w:val="4"/>
            <w:tcBorders>
              <w:bottom w:val="single" w:color="auto" w:sz="4" w:space="0"/>
            </w:tcBorders>
            <w:vAlign w:val="bottom"/>
          </w:tcPr>
          <w:p>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计算机科学与技术 2022级</w:t>
            </w:r>
          </w:p>
        </w:tc>
      </w:tr>
      <w:tr>
        <w:tblPrEx>
          <w:tblCellMar>
            <w:top w:w="0" w:type="dxa"/>
            <w:left w:w="108" w:type="dxa"/>
            <w:bottom w:w="0" w:type="dxa"/>
            <w:right w:w="108" w:type="dxa"/>
          </w:tblCellMar>
        </w:tblPrEx>
        <w:trPr>
          <w:trHeight w:val="113" w:hRule="exact"/>
          <w:jc w:val="center"/>
        </w:trPr>
        <w:tc>
          <w:tcPr>
            <w:tcW w:w="9362" w:type="dxa"/>
            <w:gridSpan w:val="12"/>
            <w:tcBorders>
              <w:bottom w:val="single" w:color="auto" w:sz="4" w:space="0"/>
            </w:tcBorders>
            <w:vAlign w:val="bottom"/>
          </w:tcPr>
          <w:p>
            <w:pPr>
              <w:tabs>
                <w:tab w:val="center" w:pos="4153"/>
                <w:tab w:val="right" w:pos="8306"/>
              </w:tabs>
              <w:snapToGrid w:val="0"/>
              <w:rPr>
                <w:rFonts w:eastAsia="楷体_GB2312"/>
                <w:sz w:val="18"/>
                <w:szCs w:val="21"/>
              </w:rPr>
            </w:pPr>
          </w:p>
        </w:tc>
      </w:tr>
      <w:tr>
        <w:tblPrEx>
          <w:tblCellMar>
            <w:top w:w="0" w:type="dxa"/>
            <w:left w:w="108" w:type="dxa"/>
            <w:bottom w:w="0" w:type="dxa"/>
            <w:right w:w="108" w:type="dxa"/>
          </w:tblCellMar>
        </w:tblPrEx>
        <w:trPr>
          <w:trHeight w:val="1934" w:hRule="atLeast"/>
          <w:jc w:val="center"/>
        </w:trPr>
        <w:tc>
          <w:tcPr>
            <w:tcW w:w="9362" w:type="dxa"/>
            <w:gridSpan w:val="12"/>
            <w:tcBorders>
              <w:top w:val="single" w:color="auto" w:sz="4" w:space="0"/>
              <w:left w:val="single" w:color="auto" w:sz="4" w:space="0"/>
              <w:right w:val="single" w:color="auto" w:sz="4" w:space="0"/>
            </w:tcBorders>
          </w:tcPr>
          <w:p>
            <w:pPr>
              <w:tabs>
                <w:tab w:val="center" w:pos="4153"/>
                <w:tab w:val="right" w:pos="8306"/>
              </w:tabs>
              <w:snapToGrid w:val="0"/>
              <w:rPr>
                <w:rFonts w:eastAsia="楷体_GB2312"/>
                <w:sz w:val="18"/>
                <w:szCs w:val="21"/>
              </w:rPr>
            </w:pPr>
            <w:r>
              <w:rPr>
                <w:rFonts w:hint="eastAsia" w:eastAsia="楷体_GB2312"/>
                <w:sz w:val="18"/>
                <w:szCs w:val="21"/>
              </w:rPr>
              <w:t>教师评语：</w:t>
            </w:r>
          </w:p>
        </w:tc>
      </w:tr>
      <w:tr>
        <w:tblPrEx>
          <w:tblCellMar>
            <w:top w:w="0" w:type="dxa"/>
            <w:left w:w="108" w:type="dxa"/>
            <w:bottom w:w="0" w:type="dxa"/>
            <w:right w:w="108" w:type="dxa"/>
          </w:tblCellMar>
        </w:tblPrEx>
        <w:trPr>
          <w:trHeight w:val="765" w:hRule="atLeast"/>
          <w:jc w:val="center"/>
        </w:trPr>
        <w:tc>
          <w:tcPr>
            <w:tcW w:w="1155" w:type="dxa"/>
            <w:gridSpan w:val="2"/>
            <w:tcBorders>
              <w:top w:val="single" w:color="auto" w:sz="4" w:space="0"/>
            </w:tcBorders>
            <w:vAlign w:val="center"/>
          </w:tcPr>
          <w:p>
            <w:pPr>
              <w:tabs>
                <w:tab w:val="center" w:pos="4153"/>
                <w:tab w:val="right" w:pos="8306"/>
              </w:tabs>
              <w:wordWrap w:val="0"/>
              <w:snapToGrid w:val="0"/>
              <w:jc w:val="center"/>
              <w:rPr>
                <w:rFonts w:eastAsia="楷体_GB2312"/>
                <w:sz w:val="24"/>
              </w:rPr>
            </w:pPr>
            <w:r>
              <w:rPr>
                <w:rFonts w:hint="eastAsia" w:eastAsia="楷体_GB2312"/>
                <w:sz w:val="20"/>
              </w:rPr>
              <w:t>项目名称：</w:t>
            </w:r>
          </w:p>
        </w:tc>
        <w:tc>
          <w:tcPr>
            <w:tcW w:w="6911" w:type="dxa"/>
            <w:gridSpan w:val="8"/>
            <w:tcBorders>
              <w:top w:val="single" w:color="auto" w:sz="4" w:space="0"/>
              <w:bottom w:val="single" w:color="auto" w:sz="4" w:space="0"/>
            </w:tcBorders>
            <w:vAlign w:val="center"/>
          </w:tcPr>
          <w:p>
            <w:pPr>
              <w:tabs>
                <w:tab w:val="center" w:pos="4153"/>
                <w:tab w:val="right" w:pos="8306"/>
              </w:tabs>
              <w:snapToGrid w:val="0"/>
              <w:jc w:val="center"/>
              <w:rPr>
                <w:rFonts w:ascii="宋体" w:hAnsi="宋体"/>
                <w:sz w:val="28"/>
                <w:szCs w:val="28"/>
              </w:rPr>
            </w:pPr>
            <w:r>
              <w:rPr>
                <w:rFonts w:asciiTheme="minorEastAsia" w:hAnsiTheme="minorEastAsia" w:eastAsiaTheme="minorEastAsia"/>
                <w:b w:val="0"/>
                <w:bCs w:val="0"/>
                <w:sz w:val="24"/>
                <w:lang w:val="en-GB"/>
              </w:rPr>
              <w:t>综合京东购物网站设计</w:t>
            </w:r>
          </w:p>
        </w:tc>
        <w:tc>
          <w:tcPr>
            <w:tcW w:w="1296" w:type="dxa"/>
            <w:gridSpan w:val="2"/>
            <w:tcBorders>
              <w:top w:val="single" w:color="auto" w:sz="4" w:space="0"/>
            </w:tcBorders>
            <w:vAlign w:val="center"/>
          </w:tcPr>
          <w:p>
            <w:pPr>
              <w:tabs>
                <w:tab w:val="center" w:pos="4153"/>
                <w:tab w:val="right" w:pos="8306"/>
              </w:tabs>
              <w:snapToGrid w:val="0"/>
              <w:jc w:val="center"/>
              <w:rPr>
                <w:rFonts w:eastAsia="楷体_GB2312"/>
                <w:sz w:val="24"/>
              </w:rPr>
            </w:pPr>
          </w:p>
        </w:tc>
      </w:tr>
    </w:tbl>
    <w:p/>
    <w:p>
      <w:r>
        <w:rPr>
          <w:rFonts w:hint="eastAsia"/>
        </w:rPr>
        <w:t>摘  要：</w:t>
      </w:r>
    </w:p>
    <w:p>
      <w:r>
        <w:rPr>
          <w:rFonts w:hint="eastAsia"/>
        </w:rPr>
        <w:t>[简单列出已经实现的功能]</w:t>
      </w:r>
    </w:p>
    <w:p>
      <w:pPr>
        <w:numPr>
          <w:ilvl w:val="0"/>
          <w:numId w:val="1"/>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用户登录与个人中心：</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用户登录：实现用户登录功能，确保用户能够注册、登录、注销账户；</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个人中心：创建个人中心页面，用户可以查看订单、编辑个人信息等；</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订单管理：展示详细的订单列表，用户可以查看订单状态、物流信息等。</w:t>
      </w:r>
    </w:p>
    <w:p>
      <w:pPr>
        <w:spacing w:line="360" w:lineRule="auto"/>
        <w:ind w:left="840"/>
        <w:rPr>
          <w:rFonts w:asciiTheme="minorEastAsia" w:hAnsiTheme="minorEastAsia" w:eastAsiaTheme="minorEastAsia"/>
          <w:snapToGrid w:val="0"/>
          <w:sz w:val="24"/>
          <w:lang w:val="en-GB"/>
        </w:rPr>
      </w:pPr>
    </w:p>
    <w:p>
      <w:pPr>
        <w:numPr>
          <w:ilvl w:val="0"/>
          <w:numId w:val="1"/>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商品详情页：</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商品展示：提供商品360度全方位展示功能，让用户全面了解商品外观；</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实时库存状态：在商品详情页显示实时库存，避免用户购买时缺货</w:t>
      </w:r>
      <w:r>
        <w:rPr>
          <w:rFonts w:hint="eastAsia" w:asciiTheme="minorEastAsia" w:hAnsiTheme="minorEastAsia" w:eastAsiaTheme="minorEastAsia"/>
          <w:snapToGrid w:val="0"/>
          <w:sz w:val="24"/>
          <w:lang w:val="en-GB"/>
        </w:rPr>
        <w:t>；</w:t>
      </w:r>
    </w:p>
    <w:p>
      <w:pPr>
        <w:ind w:left="420" w:leftChars="0" w:firstLine="420" w:firstLineChars="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商品评价：添加用户评价区域</w:t>
      </w:r>
      <w:r>
        <w:rPr>
          <w:rFonts w:hint="eastAsia" w:asciiTheme="minorEastAsia" w:hAnsiTheme="minorEastAsia" w:eastAsiaTheme="minorEastAsia"/>
          <w:snapToGrid w:val="0"/>
          <w:sz w:val="24"/>
        </w:rPr>
        <w:t>留言板</w:t>
      </w:r>
      <w:r>
        <w:rPr>
          <w:rFonts w:asciiTheme="minorEastAsia" w:hAnsiTheme="minorEastAsia" w:eastAsiaTheme="minorEastAsia"/>
          <w:snapToGrid w:val="0"/>
          <w:sz w:val="24"/>
          <w:lang w:val="en-GB"/>
        </w:rPr>
        <w:t>，用户可以查看和提交商品评价。</w:t>
      </w:r>
    </w:p>
    <w:p>
      <w:pPr>
        <w:ind w:left="420" w:leftChars="0" w:firstLine="420" w:firstLineChars="0"/>
        <w:rPr>
          <w:rFonts w:asciiTheme="minorEastAsia" w:hAnsiTheme="minorEastAsia" w:eastAsiaTheme="minorEastAsia"/>
          <w:snapToGrid w:val="0"/>
          <w:sz w:val="24"/>
          <w:lang w:val="en-GB"/>
        </w:rPr>
      </w:pPr>
    </w:p>
    <w:p>
      <w:pPr>
        <w:numPr>
          <w:ilvl w:val="0"/>
          <w:numId w:val="1"/>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购物车功能：</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在页面顶部添加购物车图标，用户可以方便地查看购物车内商品数量</w:t>
      </w:r>
      <w:r>
        <w:rPr>
          <w:rFonts w:hint="eastAsia" w:asciiTheme="minorEastAsia" w:hAnsiTheme="minorEastAsia" w:eastAsiaTheme="minorEastAsia"/>
          <w:snapToGrid w:val="0"/>
          <w:sz w:val="24"/>
          <w:lang w:val="en-GB"/>
        </w:rPr>
        <w:t>；</w:t>
      </w:r>
      <w:r>
        <w:rPr>
          <w:rFonts w:asciiTheme="minorEastAsia" w:hAnsiTheme="minorEastAsia" w:eastAsiaTheme="minorEastAsia"/>
          <w:snapToGrid w:val="0"/>
          <w:sz w:val="24"/>
          <w:lang w:val="en-GB"/>
        </w:rPr>
        <w:t>实现购物车的动态展示，用户可以添加删除商品。</w:t>
      </w:r>
    </w:p>
    <w:p>
      <w:pPr>
        <w:spacing w:line="360" w:lineRule="auto"/>
        <w:ind w:left="840"/>
        <w:rPr>
          <w:rFonts w:asciiTheme="minorEastAsia" w:hAnsiTheme="minorEastAsia" w:eastAsiaTheme="minorEastAsia"/>
          <w:snapToGrid w:val="0"/>
          <w:sz w:val="24"/>
          <w:lang w:val="en-GB"/>
        </w:rPr>
      </w:pPr>
    </w:p>
    <w:p>
      <w:pPr>
        <w:numPr>
          <w:ilvl w:val="0"/>
          <w:numId w:val="1"/>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结算与支付：</w:t>
      </w:r>
    </w:p>
    <w:p>
      <w:pPr>
        <w:ind w:left="420" w:leftChars="0" w:firstLine="420" w:firstLineChars="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实现结算流程，用户可以选择商品后进入购物车结算页面</w:t>
      </w:r>
      <w:r>
        <w:rPr>
          <w:rFonts w:hint="eastAsia" w:asciiTheme="minorEastAsia" w:hAnsiTheme="minorEastAsia" w:eastAsiaTheme="minorEastAsia"/>
          <w:snapToGrid w:val="0"/>
          <w:sz w:val="24"/>
          <w:lang w:val="en-GB"/>
        </w:rPr>
        <w:t>；</w:t>
      </w:r>
      <w:r>
        <w:rPr>
          <w:rFonts w:asciiTheme="minorEastAsia" w:hAnsiTheme="minorEastAsia" w:eastAsiaTheme="minorEastAsia"/>
          <w:snapToGrid w:val="0"/>
          <w:sz w:val="24"/>
          <w:lang w:val="en-GB"/>
        </w:rPr>
        <w:t>模拟支付过</w:t>
      </w:r>
      <w:r>
        <w:rPr>
          <w:rFonts w:hint="eastAsia" w:asciiTheme="minorEastAsia" w:hAnsiTheme="minorEastAsia" w:eastAsiaTheme="minorEastAsia"/>
          <w:snapToGrid w:val="0"/>
          <w:sz w:val="24"/>
          <w:lang w:val="en-US" w:eastAsia="zh-CN"/>
        </w:rPr>
        <w:tab/>
      </w:r>
      <w:r>
        <w:rPr>
          <w:rFonts w:asciiTheme="minorEastAsia" w:hAnsiTheme="minorEastAsia" w:eastAsiaTheme="minorEastAsia"/>
          <w:snapToGrid w:val="0"/>
          <w:sz w:val="24"/>
          <w:lang w:val="en-GB"/>
        </w:rPr>
        <w:t>程，</w:t>
      </w:r>
      <w:r>
        <w:rPr>
          <w:rFonts w:hint="eastAsia" w:asciiTheme="minorEastAsia" w:hAnsiTheme="minorEastAsia" w:eastAsiaTheme="minorEastAsia"/>
          <w:snapToGrid w:val="0"/>
          <w:sz w:val="24"/>
          <w:lang w:val="en-US" w:eastAsia="zh-CN"/>
        </w:rPr>
        <w:tab/>
      </w:r>
      <w:r>
        <w:rPr>
          <w:rFonts w:asciiTheme="minorEastAsia" w:hAnsiTheme="minorEastAsia" w:eastAsiaTheme="minorEastAsia"/>
          <w:snapToGrid w:val="0"/>
          <w:sz w:val="24"/>
          <w:lang w:val="en-GB"/>
        </w:rPr>
        <w:t>用户可以选择支付方式完成购买。</w:t>
      </w:r>
    </w:p>
    <w:p>
      <w:pPr>
        <w:ind w:left="420" w:leftChars="0" w:firstLine="420" w:firstLineChars="0"/>
        <w:rPr>
          <w:rFonts w:asciiTheme="minorEastAsia" w:hAnsiTheme="minorEastAsia" w:eastAsiaTheme="minorEastAsia"/>
          <w:snapToGrid w:val="0"/>
          <w:sz w:val="24"/>
          <w:lang w:val="en-GB"/>
        </w:rPr>
      </w:pPr>
    </w:p>
    <w:p>
      <w:pPr>
        <w:ind w:left="420" w:leftChars="0" w:firstLine="420" w:firstLineChars="0"/>
        <w:rPr>
          <w:rFonts w:hint="default" w:asciiTheme="minorEastAsia" w:hAnsiTheme="minorEastAsia" w:eastAsiaTheme="minorEastAsia"/>
          <w:snapToGrid w:val="0"/>
          <w:sz w:val="24"/>
          <w:lang w:val="en-US" w:eastAsia="zh-CN"/>
        </w:rPr>
      </w:pPr>
    </w:p>
    <w:p>
      <w:pPr>
        <w:numPr>
          <w:ilvl w:val="0"/>
          <w:numId w:val="1"/>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用户反馈与客服支持：</w:t>
      </w:r>
    </w:p>
    <w:p>
      <w:pPr>
        <w:spacing w:line="360" w:lineRule="auto"/>
        <w:ind w:left="840"/>
        <w:rPr>
          <w:rFonts w:asciiTheme="minorEastAsia" w:hAnsiTheme="minorEastAsia" w:eastAsiaTheme="minorEastAsia"/>
          <w:snapToGrid w:val="0"/>
          <w:sz w:val="24"/>
          <w:lang w:val="en-GB"/>
        </w:rPr>
      </w:pPr>
      <w:r>
        <w:rPr>
          <w:rFonts w:asciiTheme="minorEastAsia" w:hAnsiTheme="minorEastAsia" w:eastAsiaTheme="minorEastAsia"/>
          <w:snapToGrid w:val="0"/>
          <w:sz w:val="24"/>
          <w:lang w:val="en-GB"/>
        </w:rPr>
        <w:t>用户反馈表单：创建用户反馈页面，用户可以提供建议、报告问题等；</w:t>
      </w:r>
    </w:p>
    <w:p>
      <w:pPr>
        <w:ind w:left="420" w:leftChars="0" w:firstLine="420" w:firstLineChars="0"/>
      </w:pPr>
      <w:r>
        <w:rPr>
          <w:rFonts w:asciiTheme="minorEastAsia" w:hAnsiTheme="minorEastAsia" w:eastAsiaTheme="minorEastAsia"/>
          <w:snapToGrid w:val="0"/>
          <w:sz w:val="24"/>
          <w:lang w:val="en-GB"/>
        </w:rPr>
        <w:t xml:space="preserve">常见问题：提供常见问题解答区域，帮助用户自助解决问题。 </w:t>
      </w:r>
    </w:p>
    <w:p/>
    <w:p>
      <w:pPr>
        <w:numPr>
          <w:ilvl w:val="0"/>
          <w:numId w:val="1"/>
        </w:numPr>
        <w:spacing w:line="360" w:lineRule="auto"/>
        <w:rPr>
          <w:rFonts w:asciiTheme="minorEastAsia" w:hAnsiTheme="minorEastAsia" w:eastAsiaTheme="minorEastAsia"/>
          <w:snapToGrid w:val="0"/>
          <w:sz w:val="24"/>
        </w:rPr>
      </w:pPr>
      <w:r>
        <w:rPr>
          <w:rFonts w:hint="eastAsia" w:asciiTheme="minorEastAsia" w:hAnsiTheme="minorEastAsia" w:eastAsiaTheme="minorEastAsia"/>
          <w:snapToGrid w:val="0"/>
          <w:sz w:val="24"/>
        </w:rPr>
        <w:t>线下门店指引：</w:t>
      </w:r>
    </w:p>
    <w:p>
      <w:pPr>
        <w:spacing w:line="360" w:lineRule="auto"/>
        <w:ind w:left="420" w:firstLine="480"/>
        <w:rPr>
          <w:rFonts w:hint="eastAsia" w:asciiTheme="minorEastAsia" w:hAnsiTheme="minorEastAsia" w:eastAsiaTheme="minorEastAsia"/>
          <w:snapToGrid w:val="0"/>
          <w:sz w:val="24"/>
        </w:rPr>
      </w:pPr>
      <w:r>
        <w:rPr>
          <w:rFonts w:hint="eastAsia" w:asciiTheme="minorEastAsia" w:hAnsiTheme="minorEastAsia" w:eastAsiaTheme="minorEastAsia"/>
          <w:snapToGrid w:val="0"/>
          <w:sz w:val="24"/>
        </w:rPr>
        <w:t>结合地图元素，展示线下门店的具体位置，对用户进行相关指引。</w:t>
      </w:r>
    </w:p>
    <w:p>
      <w:pPr>
        <w:spacing w:line="360" w:lineRule="auto"/>
        <w:ind w:left="420" w:firstLine="480"/>
        <w:rPr>
          <w:rFonts w:hint="eastAsia" w:asciiTheme="minorEastAsia" w:hAnsiTheme="minorEastAsia" w:eastAsiaTheme="minorEastAsia"/>
          <w:snapToGrid w:val="0"/>
          <w:sz w:val="24"/>
        </w:rPr>
      </w:pPr>
    </w:p>
    <w:p>
      <w:pPr>
        <w:numPr>
          <w:ilvl w:val="0"/>
          <w:numId w:val="1"/>
        </w:numPr>
        <w:spacing w:line="360" w:lineRule="auto"/>
        <w:rPr>
          <w:rFonts w:asciiTheme="minorEastAsia" w:hAnsiTheme="minorEastAsia" w:eastAsiaTheme="minorEastAsia"/>
          <w:snapToGrid w:val="0"/>
          <w:sz w:val="24"/>
          <w:lang w:val="en-GB" w:eastAsia="en-US"/>
        </w:rPr>
      </w:pPr>
      <w:r>
        <w:rPr>
          <w:rFonts w:asciiTheme="minorEastAsia" w:hAnsiTheme="minorEastAsia" w:eastAsiaTheme="minorEastAsia"/>
          <w:snapToGrid w:val="0"/>
          <w:sz w:val="24"/>
          <w:lang w:val="en-GB" w:eastAsia="en-US"/>
        </w:rPr>
        <w:t>搜索与筛选功能：</w:t>
      </w:r>
    </w:p>
    <w:p>
      <w:pPr>
        <w:spacing w:line="360" w:lineRule="auto"/>
        <w:ind w:left="840"/>
        <w:rPr>
          <w:rFonts w:hint="eastAsia" w:asciiTheme="minorEastAsia" w:hAnsiTheme="minorEastAsia" w:eastAsiaTheme="minorEastAsia"/>
          <w:snapToGrid w:val="0"/>
          <w:sz w:val="24"/>
          <w:lang w:val="en-GB" w:eastAsia="zh-CN"/>
        </w:rPr>
      </w:pPr>
      <w:r>
        <w:rPr>
          <w:rFonts w:asciiTheme="minorEastAsia" w:hAnsiTheme="minorEastAsia" w:eastAsiaTheme="minorEastAsia"/>
          <w:snapToGrid w:val="0"/>
          <w:sz w:val="24"/>
          <w:lang w:val="en-GB"/>
        </w:rPr>
        <w:t>搜索栏优化：优化搜索栏，支持实时搜索和搜索提示，提高搜索体验</w:t>
      </w:r>
      <w:r>
        <w:rPr>
          <w:rFonts w:hint="eastAsia" w:asciiTheme="minorEastAsia" w:hAnsiTheme="minorEastAsia" w:eastAsiaTheme="minorEastAsia"/>
          <w:snapToGrid w:val="0"/>
          <w:sz w:val="24"/>
          <w:lang w:val="en-GB" w:eastAsia="zh-CN"/>
        </w:rPr>
        <w:t>。</w:t>
      </w:r>
    </w:p>
    <w:p/>
    <w:p/>
    <w:p>
      <w:pPr>
        <w:jc w:val="both"/>
        <w:rPr>
          <w:rFonts w:hAnsi="宋体"/>
          <w:b/>
          <w:sz w:val="48"/>
          <w:szCs w:val="48"/>
        </w:rPr>
      </w:pPr>
      <w:r>
        <w:rPr>
          <w:rFonts w:hAnsi="宋体"/>
          <w:b/>
          <w:sz w:val="48"/>
          <w:szCs w:val="48"/>
        </w:rPr>
        <w:br w:type="page"/>
      </w:r>
    </w:p>
    <w:p>
      <w:pPr>
        <w:jc w:val="center"/>
        <w:rPr>
          <w:rFonts w:hAnsi="宋体"/>
          <w:b/>
          <w:sz w:val="48"/>
          <w:szCs w:val="48"/>
        </w:rPr>
      </w:pPr>
    </w:p>
    <w:p>
      <w:pPr>
        <w:jc w:val="center"/>
        <w:rPr>
          <w:rFonts w:hAnsi="宋体"/>
          <w:b/>
          <w:sz w:val="48"/>
          <w:szCs w:val="48"/>
        </w:rPr>
      </w:pPr>
    </w:p>
    <w:p>
      <w:pPr>
        <w:jc w:val="center"/>
        <w:rPr>
          <w:b/>
          <w:sz w:val="48"/>
          <w:szCs w:val="48"/>
        </w:rPr>
      </w:pPr>
      <w:r>
        <w:rPr>
          <w:rFonts w:hAnsi="宋体"/>
          <w:b/>
          <w:sz w:val="48"/>
          <w:szCs w:val="48"/>
        </w:rPr>
        <w:t>深圳大学</w:t>
      </w:r>
      <w:r>
        <w:rPr>
          <w:rFonts w:hint="eastAsia" w:hAnsi="宋体"/>
          <w:b/>
          <w:sz w:val="48"/>
          <w:szCs w:val="48"/>
        </w:rPr>
        <w:t>课程</w:t>
      </w:r>
      <w:r>
        <w:rPr>
          <w:rFonts w:hAnsi="宋体"/>
          <w:b/>
          <w:sz w:val="48"/>
          <w:szCs w:val="48"/>
        </w:rPr>
        <w:t>项目报告</w:t>
      </w:r>
    </w:p>
    <w:p>
      <w:pPr>
        <w:rPr>
          <w:szCs w:val="21"/>
        </w:rPr>
      </w:pPr>
    </w:p>
    <w:p>
      <w:pPr>
        <w:rPr>
          <w:szCs w:val="21"/>
        </w:rPr>
      </w:pPr>
    </w:p>
    <w:p>
      <w:pPr>
        <w:rPr>
          <w:szCs w:val="21"/>
        </w:rPr>
      </w:pPr>
    </w:p>
    <w:p>
      <w:pPr>
        <w:rPr>
          <w:szCs w:val="21"/>
        </w:rPr>
      </w:pPr>
    </w:p>
    <w:p>
      <w:pPr>
        <w:rPr>
          <w:szCs w:val="21"/>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18" w:type="dxa"/>
            <w:tcBorders>
              <w:top w:val="nil"/>
              <w:left w:val="nil"/>
              <w:bottom w:val="nil"/>
              <w:right w:val="nil"/>
            </w:tcBorders>
          </w:tcPr>
          <w:p>
            <w:pPr>
              <w:spacing w:before="156" w:beforeLines="50" w:after="156" w:afterLines="50"/>
              <w:rPr>
                <w:rFonts w:ascii="宋体" w:hAnsi="宋体"/>
                <w:b/>
                <w:sz w:val="28"/>
                <w:szCs w:val="28"/>
              </w:rPr>
            </w:pPr>
            <w:r>
              <w:rPr>
                <w:rFonts w:ascii="宋体" w:hAnsi="宋体"/>
                <w:b/>
                <w:sz w:val="28"/>
                <w:szCs w:val="28"/>
              </w:rPr>
              <w:t>课程名称：</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Web开发及人机交互导论</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项目名称：</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lang w:val="en-US" w:eastAsia="zh-CN"/>
              </w:rPr>
              <w:t xml:space="preserve">  综合京东购物网站设计</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学    院：</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计算机与软件学院</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专    业：</w:t>
            </w:r>
            <w:r>
              <w:rPr>
                <w:rFonts w:hint="eastAsia" w:ascii="宋体" w:hAnsi="宋体"/>
                <w:b/>
                <w:sz w:val="28"/>
                <w:szCs w:val="28"/>
                <w:u w:val="single"/>
              </w:rPr>
              <w:t xml:space="preserve">       </w:t>
            </w:r>
            <w:r>
              <w:rPr>
                <w:rFonts w:hint="eastAsia" w:ascii="宋体" w:hAnsi="宋体"/>
                <w:b/>
                <w:sz w:val="28"/>
                <w:szCs w:val="28"/>
                <w:u w:val="single"/>
                <w:lang w:val="en-US" w:eastAsia="zh-CN"/>
              </w:rPr>
              <w:t>计算机科学与技术</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任课教师：</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李俊杰</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报 告 人：</w:t>
            </w:r>
            <w:r>
              <w:rPr>
                <w:rFonts w:ascii="宋体" w:hAnsi="宋体"/>
                <w:b/>
                <w:sz w:val="28"/>
                <w:szCs w:val="28"/>
                <w:u w:val="single"/>
              </w:rPr>
              <w:t xml:space="preserve">  </w:t>
            </w:r>
            <w:r>
              <w:rPr>
                <w:rFonts w:hint="eastAsia" w:ascii="宋体" w:hAnsi="宋体"/>
                <w:b/>
                <w:sz w:val="28"/>
                <w:szCs w:val="28"/>
                <w:u w:val="single"/>
                <w:lang w:val="en-US" w:eastAsia="zh-CN"/>
              </w:rPr>
              <w:t>林宪亮</w:t>
            </w:r>
            <w:r>
              <w:rPr>
                <w:rFonts w:ascii="宋体" w:hAnsi="宋体"/>
                <w:b/>
                <w:sz w:val="28"/>
                <w:szCs w:val="28"/>
                <w:u w:val="single"/>
              </w:rPr>
              <w:t xml:space="preserve">       </w:t>
            </w:r>
            <w:r>
              <w:rPr>
                <w:rFonts w:ascii="宋体" w:hAnsi="宋体"/>
                <w:b/>
                <w:sz w:val="28"/>
                <w:szCs w:val="28"/>
              </w:rPr>
              <w:t>学号：</w:t>
            </w:r>
            <w:r>
              <w:rPr>
                <w:rFonts w:hint="eastAsia" w:ascii="宋体" w:hAnsi="宋体"/>
                <w:b/>
                <w:sz w:val="28"/>
                <w:szCs w:val="28"/>
                <w:u w:val="single"/>
              </w:rPr>
              <w:t xml:space="preserve"> </w:t>
            </w:r>
            <w:r>
              <w:rPr>
                <w:rFonts w:hint="eastAsia" w:ascii="宋体" w:hAnsi="宋体"/>
                <w:b/>
                <w:sz w:val="28"/>
                <w:szCs w:val="28"/>
                <w:u w:val="single"/>
                <w:lang w:val="en-US" w:eastAsia="zh-CN"/>
              </w:rPr>
              <w:t>2022150130</w:t>
            </w:r>
            <w:r>
              <w:rPr>
                <w:rFonts w:hint="eastAsia" w:ascii="宋体" w:hAnsi="宋体"/>
                <w:b/>
                <w:sz w:val="28"/>
                <w:szCs w:val="28"/>
                <w:u w:val="single"/>
              </w:rPr>
              <w:t xml:space="preserve">              </w:t>
            </w:r>
          </w:p>
          <w:p>
            <w:pPr>
              <w:spacing w:before="156" w:beforeLines="50" w:after="156" w:afterLines="50"/>
              <w:rPr>
                <w:rFonts w:ascii="宋体" w:hAnsi="宋体"/>
                <w:b/>
                <w:sz w:val="28"/>
                <w:szCs w:val="28"/>
              </w:rPr>
            </w:pPr>
            <w:r>
              <w:rPr>
                <w:rFonts w:ascii="宋体" w:hAnsi="宋体"/>
                <w:b/>
                <w:sz w:val="28"/>
                <w:szCs w:val="28"/>
              </w:rPr>
              <w:t>提交时间：</w:t>
            </w:r>
            <w:r>
              <w:rPr>
                <w:rFonts w:hint="eastAsia" w:ascii="宋体" w:hAnsi="宋体"/>
                <w:b/>
                <w:sz w:val="28"/>
                <w:szCs w:val="28"/>
                <w:u w:val="single"/>
              </w:rPr>
              <w:t xml:space="preserve">      </w:t>
            </w:r>
            <w:r>
              <w:rPr>
                <w:rFonts w:hint="eastAsia" w:ascii="宋体" w:hAnsi="宋体"/>
                <w:b/>
                <w:sz w:val="28"/>
                <w:szCs w:val="28"/>
                <w:u w:val="single"/>
                <w:lang w:val="en-US" w:eastAsia="zh-CN"/>
              </w:rPr>
              <w:t>2023年12月28日</w:t>
            </w:r>
            <w:r>
              <w:rPr>
                <w:rFonts w:hint="eastAsia" w:ascii="宋体" w:hAnsi="宋体"/>
                <w:b/>
                <w:sz w:val="28"/>
                <w:szCs w:val="28"/>
                <w:u w:val="single"/>
              </w:rPr>
              <w:t xml:space="preserve">                           </w:t>
            </w:r>
          </w:p>
          <w:p>
            <w:pPr>
              <w:rPr>
                <w:szCs w:val="21"/>
              </w:rPr>
            </w:pPr>
          </w:p>
        </w:tc>
      </w:tr>
    </w:tbl>
    <w:p>
      <w:pPr>
        <w:rPr>
          <w:szCs w:val="21"/>
        </w:rPr>
      </w:pPr>
    </w:p>
    <w:p>
      <w:pPr>
        <w:rPr>
          <w:szCs w:val="21"/>
        </w:rPr>
      </w:pPr>
    </w:p>
    <w:p>
      <w:pPr>
        <w:rPr>
          <w:szCs w:val="21"/>
        </w:rPr>
      </w:pPr>
    </w:p>
    <w:p>
      <w:pPr>
        <w:rPr>
          <w:szCs w:val="21"/>
        </w:rPr>
      </w:pPr>
    </w:p>
    <w:p>
      <w:pPr>
        <w:rPr>
          <w:szCs w:val="21"/>
        </w:rPr>
      </w:pPr>
    </w:p>
    <w:p>
      <w:pPr>
        <w:jc w:val="center"/>
        <w:rPr>
          <w:b/>
          <w:sz w:val="44"/>
          <w:szCs w:val="44"/>
        </w:rPr>
      </w:pPr>
      <w:r>
        <w:rPr>
          <w:rFonts w:hAnsi="宋体"/>
          <w:b/>
          <w:sz w:val="44"/>
          <w:szCs w:val="44"/>
        </w:rPr>
        <w:t>教</w:t>
      </w:r>
      <w:r>
        <w:rPr>
          <w:rFonts w:hint="eastAsia" w:hAnsi="宋体"/>
          <w:b/>
          <w:sz w:val="44"/>
          <w:szCs w:val="44"/>
        </w:rPr>
        <w:t xml:space="preserve"> </w:t>
      </w:r>
      <w:r>
        <w:rPr>
          <w:rFonts w:hAnsi="宋体"/>
          <w:b/>
          <w:sz w:val="44"/>
          <w:szCs w:val="44"/>
        </w:rPr>
        <w:t>务</w:t>
      </w:r>
      <w:r>
        <w:rPr>
          <w:rFonts w:hint="eastAsia" w:hAnsi="宋体"/>
          <w:b/>
          <w:sz w:val="44"/>
          <w:szCs w:val="44"/>
        </w:rPr>
        <w:t xml:space="preserve"> </w:t>
      </w:r>
      <w:r>
        <w:rPr>
          <w:rFonts w:hAnsi="宋体"/>
          <w:b/>
          <w:sz w:val="44"/>
          <w:szCs w:val="44"/>
        </w:rPr>
        <w:t>处</w:t>
      </w:r>
      <w:r>
        <w:rPr>
          <w:rFonts w:hint="eastAsia" w:hAnsi="宋体"/>
          <w:b/>
          <w:sz w:val="44"/>
          <w:szCs w:val="44"/>
        </w:rPr>
        <w:t xml:space="preserve"> </w:t>
      </w:r>
      <w:r>
        <w:rPr>
          <w:rFonts w:hAnsi="宋体"/>
          <w:b/>
          <w:sz w:val="44"/>
          <w:szCs w:val="44"/>
        </w:rPr>
        <w:t>制</w:t>
      </w:r>
    </w:p>
    <w:p>
      <w:pPr>
        <w:rPr>
          <w:szCs w:val="21"/>
        </w:rPr>
      </w:pPr>
    </w:p>
    <w:p>
      <w:pPr>
        <w:rPr>
          <w:szCs w:val="21"/>
        </w:rPr>
      </w:pPr>
    </w:p>
    <w:p>
      <w:pPr>
        <w:rPr>
          <w:szCs w:val="21"/>
        </w:rPr>
      </w:pPr>
    </w:p>
    <w:p>
      <w:pPr>
        <w:rPr>
          <w:szCs w:val="21"/>
        </w:rPr>
      </w:pPr>
    </w:p>
    <w:p>
      <w:pPr>
        <w:rPr>
          <w:szCs w:val="21"/>
        </w:rPr>
      </w:pPr>
    </w:p>
    <w:p>
      <w:pPr>
        <w:widowControl/>
        <w:jc w:val="left"/>
        <w:rPr>
          <w:szCs w:val="21"/>
        </w:rPr>
      </w:pPr>
      <w:r>
        <w:rPr>
          <w:szCs w:val="21"/>
        </w:rPr>
        <w:br w:type="page"/>
      </w:r>
    </w:p>
    <w:p>
      <w:pPr>
        <w:spacing w:before="156" w:beforeLines="50" w:after="156" w:afterLines="50"/>
        <w:jc w:val="left"/>
        <w:rPr>
          <w:rFonts w:hAnsi="宋体"/>
          <w:b/>
          <w:sz w:val="28"/>
          <w:szCs w:val="28"/>
        </w:rPr>
      </w:pPr>
      <w:r>
        <w:rPr>
          <w:rFonts w:hAnsi="宋体"/>
          <w:b/>
          <w:sz w:val="28"/>
          <w:szCs w:val="28"/>
        </w:rPr>
        <w:t>1．网页页面结构规划与内容设计</w:t>
      </w:r>
    </w:p>
    <w:p>
      <w:pPr>
        <w:spacing w:before="156" w:beforeLines="50" w:after="156" w:afterLines="50"/>
        <w:jc w:val="left"/>
        <w:rPr>
          <w:rFonts w:hAnsi="宋体"/>
          <w:b/>
          <w:sz w:val="28"/>
          <w:szCs w:val="28"/>
        </w:rPr>
      </w:pPr>
      <w:r>
        <w:rPr>
          <w:rFonts w:hAnsi="宋体"/>
          <w:b/>
          <w:sz w:val="28"/>
          <w:szCs w:val="28"/>
        </w:rPr>
        <w:t>2．网页的实现(主要步骤</w:t>
      </w:r>
      <w:r>
        <w:rPr>
          <w:rFonts w:hint="eastAsia" w:hAnsi="宋体"/>
          <w:b/>
          <w:sz w:val="28"/>
          <w:szCs w:val="28"/>
        </w:rPr>
        <w:t>解释</w:t>
      </w:r>
      <w:r>
        <w:rPr>
          <w:rFonts w:hAnsi="宋体"/>
          <w:b/>
          <w:sz w:val="28"/>
          <w:szCs w:val="28"/>
        </w:rPr>
        <w:t xml:space="preserve">及实现代码等) </w:t>
      </w:r>
    </w:p>
    <w:p>
      <w:pPr>
        <w:spacing w:before="156" w:beforeLines="50" w:after="156" w:afterLines="50"/>
        <w:jc w:val="left"/>
        <w:rPr>
          <w:rFonts w:hAnsi="宋体"/>
          <w:b/>
          <w:sz w:val="28"/>
          <w:szCs w:val="28"/>
        </w:rPr>
      </w:pPr>
      <w:r>
        <w:rPr>
          <w:rFonts w:hAnsi="宋体"/>
          <w:b/>
          <w:sz w:val="28"/>
          <w:szCs w:val="28"/>
        </w:rPr>
        <w:t>3．项目总结</w:t>
      </w:r>
    </w:p>
    <w:p>
      <w:pPr>
        <w:spacing w:before="156" w:beforeLines="50" w:after="156" w:afterLines="50"/>
        <w:jc w:val="left"/>
        <w:rPr>
          <w:rFonts w:hAnsi="宋体"/>
          <w:b/>
          <w:sz w:val="28"/>
          <w:szCs w:val="28"/>
        </w:rPr>
      </w:pPr>
      <w:r>
        <w:rPr>
          <w:rFonts w:hAnsi="宋体"/>
          <w:b/>
          <w:sz w:val="28"/>
          <w:szCs w:val="28"/>
        </w:rPr>
        <w:t>4. 按合理的顺序附主要源代码</w:t>
      </w:r>
    </w:p>
    <w:p>
      <w:pPr>
        <w:spacing w:before="156" w:beforeLines="50" w:after="156" w:afterLines="50"/>
        <w:jc w:val="left"/>
        <w:rPr>
          <w:rFonts w:hAnsi="宋体" w:cs="宋体"/>
          <w:szCs w:val="21"/>
        </w:rPr>
      </w:pPr>
    </w:p>
    <w:p>
      <w:pPr>
        <w:rPr>
          <w:rFonts w:cs="宋体"/>
          <w:szCs w:val="21"/>
        </w:rPr>
      </w:pPr>
    </w:p>
    <w:p>
      <w:pPr>
        <w:numPr>
          <w:ilvl w:val="0"/>
          <w:numId w:val="2"/>
        </w:numPr>
        <w:rPr>
          <w:rFonts w:hint="default" w:eastAsia="宋体" w:cs="宋体"/>
          <w:b/>
          <w:bCs/>
          <w:sz w:val="28"/>
          <w:szCs w:val="28"/>
          <w:lang w:val="en-US" w:eastAsia="zh-CN"/>
        </w:rPr>
      </w:pPr>
      <w:r>
        <w:rPr>
          <w:rFonts w:hint="eastAsia" w:cs="宋体"/>
          <w:b/>
          <w:bCs/>
          <w:sz w:val="28"/>
          <w:szCs w:val="28"/>
          <w:lang w:val="en-US" w:eastAsia="zh-CN"/>
        </w:rPr>
        <w:t>网页页面结构规划与内容设计</w:t>
      </w:r>
    </w:p>
    <w:p>
      <w:pPr>
        <w:numPr>
          <w:ilvl w:val="0"/>
          <w:numId w:val="0"/>
        </w:numPr>
        <w:ind w:firstLine="420" w:firstLineChars="200"/>
        <w:rPr>
          <w:rFonts w:hint="eastAsia" w:asciiTheme="minorEastAsia" w:hAnsiTheme="minorEastAsia" w:eastAsiaTheme="minorEastAsia"/>
          <w:sz w:val="21"/>
          <w:szCs w:val="21"/>
          <w:lang w:val="en-GB" w:eastAsia="zh-CN"/>
        </w:rPr>
      </w:pPr>
      <w:r>
        <w:rPr>
          <w:rFonts w:asciiTheme="minorEastAsia" w:hAnsiTheme="minorEastAsia" w:eastAsiaTheme="minorEastAsia"/>
          <w:sz w:val="21"/>
          <w:szCs w:val="21"/>
          <w:lang w:val="en-GB"/>
        </w:rPr>
        <w:t>基于简易京东购物网站的静态网页，</w:t>
      </w:r>
      <w:r>
        <w:rPr>
          <w:rFonts w:hint="eastAsia" w:asciiTheme="minorEastAsia" w:hAnsiTheme="minorEastAsia" w:eastAsiaTheme="minorEastAsia"/>
          <w:sz w:val="21"/>
          <w:szCs w:val="21"/>
        </w:rPr>
        <w:t>进一步完善</w:t>
      </w:r>
      <w:r>
        <w:rPr>
          <w:rFonts w:asciiTheme="minorEastAsia" w:hAnsiTheme="minorEastAsia" w:eastAsiaTheme="minorEastAsia"/>
          <w:sz w:val="21"/>
          <w:szCs w:val="21"/>
          <w:lang w:val="en-GB"/>
        </w:rPr>
        <w:t>功能</w:t>
      </w:r>
      <w:r>
        <w:rPr>
          <w:rFonts w:hint="eastAsia" w:asciiTheme="minorEastAsia" w:hAnsiTheme="minorEastAsia" w:eastAsiaTheme="minorEastAsia"/>
          <w:sz w:val="21"/>
          <w:szCs w:val="21"/>
        </w:rPr>
        <w:t>并提供</w:t>
      </w:r>
      <w:r>
        <w:rPr>
          <w:rFonts w:asciiTheme="minorEastAsia" w:hAnsiTheme="minorEastAsia" w:eastAsiaTheme="minorEastAsia"/>
          <w:sz w:val="21"/>
          <w:szCs w:val="21"/>
          <w:lang w:val="en-GB"/>
        </w:rPr>
        <w:t>更强</w:t>
      </w:r>
      <w:r>
        <w:rPr>
          <w:rFonts w:hint="eastAsia" w:asciiTheme="minorEastAsia" w:hAnsiTheme="minorEastAsia" w:eastAsiaTheme="minorEastAsia"/>
          <w:sz w:val="21"/>
          <w:szCs w:val="21"/>
        </w:rPr>
        <w:t>的</w:t>
      </w:r>
      <w:r>
        <w:rPr>
          <w:rFonts w:asciiTheme="minorEastAsia" w:hAnsiTheme="minorEastAsia" w:eastAsiaTheme="minorEastAsia"/>
          <w:sz w:val="21"/>
          <w:szCs w:val="21"/>
          <w:lang w:val="en-GB"/>
        </w:rPr>
        <w:t>交互性</w:t>
      </w:r>
      <w:r>
        <w:rPr>
          <w:rFonts w:hint="eastAsia" w:asciiTheme="minorEastAsia" w:hAnsiTheme="minorEastAsia" w:eastAsiaTheme="minorEastAsia"/>
          <w:sz w:val="21"/>
          <w:szCs w:val="21"/>
          <w:lang w:val="en-GB" w:eastAsia="zh-CN"/>
        </w:rPr>
        <w:t>。</w:t>
      </w:r>
    </w:p>
    <w:p>
      <w:pPr>
        <w:numPr>
          <w:ilvl w:val="0"/>
          <w:numId w:val="0"/>
        </w:numPr>
        <w:ind w:firstLine="420" w:firstLineChars="20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新增了以下的功能：</w:t>
      </w:r>
    </w:p>
    <w:p>
      <w:pPr>
        <w:numPr>
          <w:ilvl w:val="0"/>
          <w:numId w:val="3"/>
        </w:numPr>
        <w:ind w:left="-21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用户登录与个人中心</w:t>
      </w:r>
    </w:p>
    <w:p>
      <w:pPr>
        <w:numPr>
          <w:ilvl w:val="0"/>
          <w:numId w:val="0"/>
        </w:numPr>
        <w:ind w:left="42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·实现了用户登录界面，用户可以登录自己的账号。</w:t>
      </w:r>
    </w:p>
    <w:p>
      <w:pPr>
        <w:numPr>
          <w:ilvl w:val="0"/>
          <w:numId w:val="0"/>
        </w:numPr>
        <w:ind w:left="42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·实现了账号注册页面，新用户可以注册自己的账号。</w:t>
      </w:r>
    </w:p>
    <w:p>
      <w:pPr>
        <w:numPr>
          <w:ilvl w:val="0"/>
          <w:numId w:val="0"/>
        </w:numPr>
        <w:ind w:left="42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·实现了个人中心界面，用户可以编辑个人信息。</w:t>
      </w:r>
    </w:p>
    <w:p>
      <w:pPr>
        <w:numPr>
          <w:ilvl w:val="0"/>
          <w:numId w:val="0"/>
        </w:numPr>
        <w:ind w:left="42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·实现了订单信息界面，用户可以查看已购商品的物流信息。</w:t>
      </w:r>
    </w:p>
    <w:p>
      <w:pPr>
        <w:numPr>
          <w:ilvl w:val="0"/>
          <w:numId w:val="3"/>
        </w:numPr>
        <w:ind w:left="-21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商品详情页：</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·实现了商品的细节展示，用户可以全面了解商品外观。</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·实时显示了商品的库存情况。</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·提供评价页面提供用户提交商品评价，用户也可以查看其它用户的评价。</w:t>
      </w:r>
    </w:p>
    <w:p>
      <w:pPr>
        <w:numPr>
          <w:ilvl w:val="0"/>
          <w:numId w:val="3"/>
        </w:numPr>
        <w:ind w:left="-21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购物车功能：</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·实现了购物车界面，用户可以添加删除商品，并跳转至支付页面</w:t>
      </w:r>
    </w:p>
    <w:p>
      <w:pPr>
        <w:numPr>
          <w:ilvl w:val="0"/>
          <w:numId w:val="3"/>
        </w:numPr>
        <w:ind w:left="-21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结算与支付：</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·实现了结算页面，用户可以选择自己的支付方式，物流公司。</w:t>
      </w:r>
    </w:p>
    <w:p>
      <w:pPr>
        <w:numPr>
          <w:ilvl w:val="0"/>
          <w:numId w:val="3"/>
        </w:numPr>
        <w:ind w:left="-210" w:leftChars="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用户反馈与客服支持：</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·设计了常见问题界面提供用户自行查找解决自己的问题。</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·设计了用户反馈表单，用户可以反馈问题，提出建议。</w:t>
      </w:r>
    </w:p>
    <w:p>
      <w:pPr>
        <w:numPr>
          <w:ilvl w:val="0"/>
          <w:numId w:val="0"/>
        </w:numPr>
        <w:spacing w:line="360" w:lineRule="auto"/>
        <w:ind w:firstLine="210" w:firstLineChars="100"/>
        <w:rPr>
          <w:rFonts w:asciiTheme="minorEastAsia" w:hAnsiTheme="minorEastAsia" w:eastAsiaTheme="minorEastAsia"/>
          <w:snapToGrid w:val="0"/>
          <w:sz w:val="24"/>
        </w:rPr>
      </w:pPr>
      <w:r>
        <w:rPr>
          <w:rFonts w:hint="eastAsia" w:asciiTheme="minorEastAsia" w:hAnsiTheme="minorEastAsia" w:eastAsiaTheme="minorEastAsia"/>
          <w:snapToGrid w:val="0"/>
          <w:sz w:val="21"/>
          <w:szCs w:val="21"/>
          <w:lang w:eastAsia="zh-CN"/>
        </w:rPr>
        <w:t>（</w:t>
      </w:r>
      <w:r>
        <w:rPr>
          <w:rFonts w:hint="eastAsia" w:asciiTheme="minorEastAsia" w:hAnsiTheme="minorEastAsia" w:eastAsiaTheme="minorEastAsia"/>
          <w:snapToGrid w:val="0"/>
          <w:sz w:val="21"/>
          <w:szCs w:val="21"/>
          <w:lang w:val="en-US" w:eastAsia="zh-CN"/>
        </w:rPr>
        <w:t>6）</w:t>
      </w:r>
      <w:r>
        <w:rPr>
          <w:rFonts w:hint="eastAsia" w:asciiTheme="minorEastAsia" w:hAnsiTheme="minorEastAsia" w:eastAsiaTheme="minorEastAsia"/>
          <w:snapToGrid w:val="0"/>
          <w:sz w:val="21"/>
          <w:szCs w:val="21"/>
        </w:rPr>
        <w:t>线下门店指引：</w:t>
      </w:r>
    </w:p>
    <w:p>
      <w:pPr>
        <w:spacing w:line="240" w:lineRule="auto"/>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4"/>
          <w:lang w:val="en-US" w:eastAsia="zh-CN"/>
        </w:rPr>
        <w:t>·</w:t>
      </w:r>
      <w:r>
        <w:rPr>
          <w:rFonts w:hint="eastAsia" w:asciiTheme="minorEastAsia" w:hAnsiTheme="minorEastAsia" w:eastAsiaTheme="minorEastAsia"/>
          <w:snapToGrid w:val="0"/>
          <w:sz w:val="21"/>
          <w:szCs w:val="21"/>
        </w:rPr>
        <w:t>结合地图元素，</w:t>
      </w:r>
      <w:r>
        <w:rPr>
          <w:rFonts w:hint="eastAsia" w:asciiTheme="minorEastAsia" w:hAnsiTheme="minorEastAsia" w:eastAsiaTheme="minorEastAsia"/>
          <w:snapToGrid w:val="0"/>
          <w:sz w:val="21"/>
          <w:szCs w:val="21"/>
          <w:lang w:val="en-US" w:eastAsia="zh-CN"/>
        </w:rPr>
        <w:t>用户可以对门店位置进行搜索。</w:t>
      </w:r>
    </w:p>
    <w:p>
      <w:pPr>
        <w:spacing w:line="240" w:lineRule="auto"/>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·用户可以查询距离信息。</w:t>
      </w:r>
    </w:p>
    <w:p>
      <w:pPr>
        <w:spacing w:line="240" w:lineRule="auto"/>
        <w:ind w:left="420" w:leftChars="0" w:firstLine="420" w:firstLineChars="0"/>
        <w:rPr>
          <w:rFonts w:hint="default" w:asciiTheme="minorEastAsia" w:hAnsiTheme="minorEastAsia" w:eastAsiaTheme="minorEastAsia"/>
          <w:sz w:val="21"/>
          <w:szCs w:val="21"/>
          <w:lang w:val="en-US" w:eastAsia="zh-CN"/>
        </w:rPr>
      </w:pPr>
      <w:r>
        <w:rPr>
          <w:rFonts w:hint="eastAsia" w:asciiTheme="minorEastAsia" w:hAnsiTheme="minorEastAsia" w:eastAsiaTheme="minorEastAsia"/>
          <w:snapToGrid w:val="0"/>
          <w:sz w:val="21"/>
          <w:szCs w:val="21"/>
          <w:lang w:val="en-US" w:eastAsia="zh-CN"/>
        </w:rPr>
        <w:t>·提供城市动画页面</w:t>
      </w:r>
    </w:p>
    <w:p>
      <w:pPr>
        <w:numPr>
          <w:ilvl w:val="0"/>
          <w:numId w:val="0"/>
        </w:numPr>
        <w:spacing w:line="360" w:lineRule="auto"/>
        <w:ind w:firstLine="210" w:firstLineChars="100"/>
        <w:rPr>
          <w:rFonts w:asciiTheme="minorEastAsia" w:hAnsiTheme="minorEastAsia" w:eastAsiaTheme="minorEastAsia"/>
          <w:snapToGrid w:val="0"/>
          <w:sz w:val="21"/>
          <w:szCs w:val="21"/>
          <w:lang w:val="en-GB" w:eastAsia="en-US"/>
        </w:rPr>
      </w:pP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7）</w:t>
      </w:r>
      <w:r>
        <w:rPr>
          <w:rFonts w:asciiTheme="minorEastAsia" w:hAnsiTheme="minorEastAsia" w:eastAsiaTheme="minorEastAsia"/>
          <w:snapToGrid w:val="0"/>
          <w:sz w:val="21"/>
          <w:szCs w:val="21"/>
          <w:lang w:val="en-GB" w:eastAsia="en-US"/>
        </w:rPr>
        <w:t>搜索与筛选功能：</w:t>
      </w:r>
    </w:p>
    <w:p>
      <w:pPr>
        <w:spacing w:line="360" w:lineRule="auto"/>
        <w:ind w:left="840"/>
        <w:rPr>
          <w:rFonts w:hint="eastAsia" w:asciiTheme="minorEastAsia" w:hAnsiTheme="minorEastAsia" w:eastAsiaTheme="minorEastAsia"/>
          <w:snapToGrid w:val="0"/>
          <w:sz w:val="21"/>
          <w:szCs w:val="21"/>
          <w:lang w:val="en-GB" w:eastAsia="zh-CN"/>
        </w:rPr>
      </w:pPr>
      <w:r>
        <w:rPr>
          <w:rFonts w:hint="eastAsia" w:asciiTheme="minorEastAsia" w:hAnsiTheme="minorEastAsia" w:eastAsiaTheme="minorEastAsia"/>
          <w:snapToGrid w:val="0"/>
          <w:sz w:val="21"/>
          <w:szCs w:val="21"/>
          <w:lang w:val="en-US" w:eastAsia="zh-CN"/>
        </w:rPr>
        <w:t>·</w:t>
      </w:r>
      <w:r>
        <w:rPr>
          <w:rFonts w:asciiTheme="minorEastAsia" w:hAnsiTheme="minorEastAsia" w:eastAsiaTheme="minorEastAsia"/>
          <w:snapToGrid w:val="0"/>
          <w:sz w:val="21"/>
          <w:szCs w:val="21"/>
          <w:lang w:val="en-GB"/>
        </w:rPr>
        <w:t>搜索栏优化：优化搜索栏，支持实时搜索和搜索提示，提高搜索体验</w:t>
      </w:r>
      <w:r>
        <w:rPr>
          <w:rFonts w:hint="eastAsia" w:asciiTheme="minorEastAsia" w:hAnsiTheme="minorEastAsia" w:eastAsiaTheme="minorEastAsia"/>
          <w:snapToGrid w:val="0"/>
          <w:sz w:val="21"/>
          <w:szCs w:val="21"/>
          <w:lang w:val="en-GB" w:eastAsia="zh-CN"/>
        </w:rPr>
        <w:t>。</w:t>
      </w:r>
    </w:p>
    <w:p>
      <w:pPr>
        <w:numPr>
          <w:ilvl w:val="0"/>
          <w:numId w:val="0"/>
        </w:numPr>
        <w:rPr>
          <w:rFonts w:hint="default" w:asciiTheme="minorEastAsia" w:hAnsiTheme="minorEastAsia" w:eastAsiaTheme="minorEastAsia"/>
          <w:sz w:val="21"/>
          <w:szCs w:val="21"/>
          <w:lang w:val="en-US" w:eastAsia="zh-CN"/>
        </w:rPr>
      </w:pPr>
    </w:p>
    <w:p>
      <w:pPr>
        <w:numPr>
          <w:ilvl w:val="0"/>
          <w:numId w:val="0"/>
        </w:numPr>
        <w:rPr>
          <w:rFonts w:hint="default" w:asciiTheme="minorEastAsia" w:hAnsiTheme="minorEastAsia" w:eastAsiaTheme="minorEastAsia"/>
          <w:sz w:val="21"/>
          <w:szCs w:val="21"/>
          <w:lang w:val="en-US" w:eastAsia="zh-CN"/>
        </w:rPr>
      </w:pPr>
    </w:p>
    <w:p>
      <w:pPr>
        <w:numPr>
          <w:ilvl w:val="0"/>
          <w:numId w:val="0"/>
        </w:numPr>
        <w:rPr>
          <w:rFonts w:hint="default" w:asciiTheme="minorEastAsia" w:hAnsiTheme="minorEastAsia" w:eastAsiaTheme="minorEastAsia"/>
          <w:sz w:val="21"/>
          <w:szCs w:val="21"/>
          <w:lang w:val="en-US" w:eastAsia="zh-CN"/>
        </w:rPr>
      </w:pPr>
    </w:p>
    <w:p>
      <w:pPr>
        <w:numPr>
          <w:ilvl w:val="0"/>
          <w:numId w:val="0"/>
        </w:numPr>
        <w:rPr>
          <w:rFonts w:hint="default" w:asciiTheme="minorEastAsia" w:hAnsiTheme="minorEastAsia" w:eastAsiaTheme="minorEastAsia"/>
          <w:sz w:val="21"/>
          <w:szCs w:val="21"/>
          <w:lang w:val="en-US" w:eastAsia="zh-CN"/>
        </w:rPr>
      </w:pPr>
    </w:p>
    <w:p>
      <w:pPr>
        <w:numPr>
          <w:ilvl w:val="0"/>
          <w:numId w:val="0"/>
        </w:numPr>
        <w:rPr>
          <w:rFonts w:hint="default" w:asciiTheme="minorEastAsia" w:hAnsiTheme="minorEastAsia" w:eastAsiaTheme="minorEastAsia"/>
          <w:sz w:val="21"/>
          <w:szCs w:val="21"/>
          <w:lang w:val="en-US" w:eastAsia="zh-CN"/>
        </w:rPr>
      </w:pPr>
    </w:p>
    <w:p>
      <w:pPr>
        <w:numPr>
          <w:ilvl w:val="0"/>
          <w:numId w:val="0"/>
        </w:numPr>
        <w:ind w:firstLine="420" w:firstLineChars="0"/>
        <w:rPr>
          <w:rFonts w:hint="eastAsia" w:asciiTheme="minorEastAsia" w:hAnsiTheme="minorEastAsia" w:eastAsiaTheme="minorEastAsia"/>
          <w:b/>
          <w:bCs/>
          <w:sz w:val="21"/>
          <w:szCs w:val="21"/>
          <w:lang w:val="en-US" w:eastAsia="zh-CN"/>
        </w:rPr>
      </w:pPr>
      <w:r>
        <w:rPr>
          <w:rFonts w:hint="eastAsia" w:asciiTheme="minorEastAsia" w:hAnsiTheme="minorEastAsia" w:eastAsiaTheme="minorEastAsia"/>
          <w:b/>
          <w:bCs/>
          <w:sz w:val="21"/>
          <w:szCs w:val="21"/>
          <w:lang w:val="en-US" w:eastAsia="zh-CN"/>
        </w:rPr>
        <w:t>页面内容设计展示：</w:t>
      </w:r>
    </w:p>
    <w:p>
      <w:pPr>
        <w:numPr>
          <w:ilvl w:val="0"/>
          <w:numId w:val="0"/>
        </w:numPr>
        <w:ind w:firstLine="420" w:firstLineChars="0"/>
        <w:rPr>
          <w:rFonts w:hint="eastAsia" w:asciiTheme="minorEastAsia" w:hAnsiTheme="minorEastAsia" w:eastAsiaTheme="minorEastAsia"/>
          <w:sz w:val="21"/>
          <w:szCs w:val="21"/>
          <w:lang w:val="en-US" w:eastAsia="zh-CN"/>
        </w:rPr>
      </w:pP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简易京东购物网站：</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·主页面：</w:t>
      </w:r>
    </w:p>
    <w:p>
      <w:pPr>
        <w:numPr>
          <w:ilvl w:val="0"/>
          <w:numId w:val="0"/>
        </w:numPr>
        <w:ind w:firstLine="420" w:firstLineChars="0"/>
      </w:pPr>
      <w:r>
        <w:drawing>
          <wp:inline distT="0" distB="0" distL="114300" distR="114300">
            <wp:extent cx="5278755" cy="2649220"/>
            <wp:effectExtent l="0" t="0" r="1714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8755" cy="264922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4310" cy="1639570"/>
            <wp:effectExtent l="0" t="0" r="254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1639570"/>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图1 主页面</w:t>
      </w:r>
    </w:p>
    <w:p>
      <w:pPr>
        <w:numPr>
          <w:ilvl w:val="0"/>
          <w:numId w:val="0"/>
        </w:numPr>
        <w:ind w:left="420" w:leftChars="0" w:firstLine="420" w:firstLineChars="0"/>
        <w:jc w:val="both"/>
        <w:rPr>
          <w:rFonts w:hint="eastAsia"/>
          <w:lang w:val="en-US" w:eastAsia="zh-CN"/>
        </w:rPr>
      </w:pPr>
      <w:r>
        <w:rPr>
          <w:rFonts w:hint="eastAsia"/>
          <w:lang w:val="en-US" w:eastAsia="zh-CN"/>
        </w:rPr>
        <w:t>·点击“您好，请登录”可以跳转到登录界面。</w:t>
      </w:r>
    </w:p>
    <w:p>
      <w:pPr>
        <w:numPr>
          <w:ilvl w:val="0"/>
          <w:numId w:val="0"/>
        </w:numPr>
        <w:ind w:left="420" w:leftChars="0" w:firstLine="420" w:firstLineChars="0"/>
        <w:jc w:val="both"/>
        <w:rPr>
          <w:rFonts w:hint="eastAsia"/>
          <w:lang w:val="en-US" w:eastAsia="zh-CN"/>
        </w:rPr>
      </w:pPr>
      <w:r>
        <w:rPr>
          <w:rFonts w:hint="eastAsia"/>
          <w:lang w:val="en-US" w:eastAsia="zh-CN"/>
        </w:rPr>
        <w:t>·点击“免费注册”可跳转到注册页面。</w:t>
      </w:r>
    </w:p>
    <w:p>
      <w:pPr>
        <w:numPr>
          <w:ilvl w:val="0"/>
          <w:numId w:val="0"/>
        </w:numPr>
        <w:ind w:left="420" w:leftChars="0" w:firstLine="420" w:firstLineChars="0"/>
        <w:jc w:val="both"/>
        <w:rPr>
          <w:rFonts w:hint="eastAsia"/>
          <w:lang w:val="en-US" w:eastAsia="zh-CN"/>
        </w:rPr>
      </w:pPr>
      <w:r>
        <w:rPr>
          <w:rFonts w:hint="eastAsia"/>
          <w:lang w:val="en-US" w:eastAsia="zh-CN"/>
        </w:rPr>
        <w:t>·点击“客服服务——&gt;联系我们”可以跳转至用户体验调差页面。</w:t>
      </w:r>
    </w:p>
    <w:p>
      <w:pPr>
        <w:numPr>
          <w:ilvl w:val="0"/>
          <w:numId w:val="0"/>
        </w:numPr>
        <w:ind w:left="420" w:leftChars="0" w:firstLine="420" w:firstLineChars="0"/>
        <w:jc w:val="both"/>
        <w:rPr>
          <w:rFonts w:hint="eastAsia"/>
          <w:lang w:val="en-US" w:eastAsia="zh-CN"/>
        </w:rPr>
      </w:pPr>
      <w:r>
        <w:rPr>
          <w:rFonts w:hint="eastAsia"/>
          <w:lang w:val="en-US" w:eastAsia="zh-CN"/>
        </w:rPr>
        <w:t>·点击“客服服务——&gt;售后服务”可以跳转到商品售后服务页面。</w:t>
      </w:r>
    </w:p>
    <w:p>
      <w:pPr>
        <w:numPr>
          <w:ilvl w:val="0"/>
          <w:numId w:val="0"/>
        </w:numPr>
        <w:ind w:left="420" w:leftChars="0" w:firstLine="420" w:firstLineChars="0"/>
        <w:jc w:val="both"/>
        <w:rPr>
          <w:rFonts w:hint="eastAsia"/>
          <w:lang w:val="en-US" w:eastAsia="zh-CN"/>
        </w:rPr>
      </w:pPr>
      <w:r>
        <w:rPr>
          <w:rFonts w:hint="eastAsia"/>
          <w:lang w:val="en-US" w:eastAsia="zh-CN"/>
        </w:rPr>
        <w:t>·点击“客服服务——&gt;常见问题“可以跳转到常见问题页面。</w:t>
      </w:r>
    </w:p>
    <w:p>
      <w:pPr>
        <w:numPr>
          <w:ilvl w:val="0"/>
          <w:numId w:val="0"/>
        </w:numPr>
        <w:ind w:left="420" w:leftChars="0" w:firstLine="420" w:firstLineChars="0"/>
        <w:jc w:val="both"/>
        <w:rPr>
          <w:rFonts w:hint="eastAsia"/>
          <w:lang w:val="en-US" w:eastAsia="zh-CN"/>
        </w:rPr>
      </w:pPr>
      <w:r>
        <w:rPr>
          <w:rFonts w:hint="eastAsia"/>
          <w:lang w:val="en-US" w:eastAsia="zh-CN"/>
        </w:rPr>
        <w:t>·点击“我的购物车”可以跳转到购物车页面。</w:t>
      </w:r>
    </w:p>
    <w:p>
      <w:pPr>
        <w:numPr>
          <w:ilvl w:val="0"/>
          <w:numId w:val="0"/>
        </w:numPr>
        <w:ind w:left="420" w:leftChars="0" w:firstLine="420" w:firstLineChars="0"/>
        <w:jc w:val="both"/>
        <w:rPr>
          <w:rFonts w:hint="eastAsia"/>
          <w:lang w:val="en-US" w:eastAsia="zh-CN"/>
        </w:rPr>
      </w:pPr>
      <w:r>
        <w:rPr>
          <w:rFonts w:hint="eastAsia"/>
          <w:lang w:val="en-US" w:eastAsia="zh-CN"/>
        </w:rPr>
        <w:t>·点击“全部商品分类——&gt;电脑”可以跳转到商品详情页面。</w:t>
      </w:r>
    </w:p>
    <w:p>
      <w:pPr>
        <w:numPr>
          <w:ilvl w:val="0"/>
          <w:numId w:val="0"/>
        </w:numPr>
        <w:ind w:left="420" w:leftChars="0" w:firstLine="420" w:firstLineChars="0"/>
        <w:jc w:val="both"/>
        <w:rPr>
          <w:rFonts w:hint="default"/>
          <w:lang w:val="en-US" w:eastAsia="zh-CN"/>
        </w:rPr>
      </w:pPr>
      <w:r>
        <w:rPr>
          <w:rFonts w:hint="eastAsia"/>
          <w:lang w:val="en-US" w:eastAsia="zh-CN"/>
        </w:rPr>
        <w:t>·点击“全部商品分类——&gt;女装”可以跳转到服装鞋包页面。</w:t>
      </w:r>
    </w:p>
    <w:p>
      <w:pPr>
        <w:numPr>
          <w:ilvl w:val="0"/>
          <w:numId w:val="0"/>
        </w:numPr>
        <w:ind w:left="420" w:leftChars="0" w:firstLine="420" w:firstLineChars="0"/>
        <w:jc w:val="both"/>
        <w:rPr>
          <w:rFonts w:hint="eastAsia"/>
          <w:lang w:val="en-US" w:eastAsia="zh-CN"/>
        </w:rPr>
      </w:pPr>
      <w:r>
        <w:rPr>
          <w:rFonts w:hint="eastAsia"/>
          <w:lang w:val="en-US" w:eastAsia="zh-CN"/>
        </w:rPr>
        <w:t>·点击“今日推荐”可跳转至今日推荐页面。</w:t>
      </w:r>
    </w:p>
    <w:p>
      <w:pPr>
        <w:numPr>
          <w:ilvl w:val="0"/>
          <w:numId w:val="0"/>
        </w:numPr>
        <w:ind w:left="420" w:leftChars="0" w:firstLine="420" w:firstLineChars="0"/>
        <w:jc w:val="both"/>
        <w:rPr>
          <w:rFonts w:hint="eastAsia"/>
          <w:lang w:val="en-US" w:eastAsia="zh-CN"/>
        </w:rPr>
      </w:pPr>
      <w:r>
        <w:rPr>
          <w:rFonts w:hint="eastAsia"/>
          <w:lang w:val="en-US" w:eastAsia="zh-CN"/>
        </w:rPr>
        <w:t>·点击“京东快报——&gt;更多”可跳转至科技资讯页面。</w:t>
      </w:r>
    </w:p>
    <w:p>
      <w:pPr>
        <w:numPr>
          <w:ilvl w:val="0"/>
          <w:numId w:val="0"/>
        </w:numPr>
        <w:ind w:left="420" w:leftChars="0" w:firstLine="420" w:firstLineChars="0"/>
        <w:jc w:val="both"/>
        <w:rPr>
          <w:rFonts w:hint="default"/>
          <w:lang w:val="en-US" w:eastAsia="zh-CN"/>
        </w:rPr>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pPr>
    </w:p>
    <w:p>
      <w:pPr>
        <w:numPr>
          <w:ilvl w:val="0"/>
          <w:numId w:val="0"/>
        </w:numPr>
        <w:ind w:firstLine="420" w:firstLineChars="0"/>
        <w:rPr>
          <w:rFonts w:hint="eastAsia"/>
          <w:lang w:val="en-US" w:eastAsia="zh-CN"/>
        </w:rPr>
      </w:pPr>
      <w:r>
        <w:rPr>
          <w:rFonts w:hint="eastAsia"/>
          <w:lang w:val="en-US" w:eastAsia="zh-CN"/>
        </w:rPr>
        <w:t>·服装鞋包页面：</w:t>
      </w:r>
    </w:p>
    <w:p>
      <w:pPr>
        <w:numPr>
          <w:ilvl w:val="0"/>
          <w:numId w:val="0"/>
        </w:numPr>
        <w:ind w:firstLine="420" w:firstLineChars="0"/>
        <w:jc w:val="center"/>
        <w:rPr>
          <w:rFonts w:hint="default" w:eastAsia="宋体"/>
          <w:lang w:val="en-US" w:eastAsia="zh-CN"/>
        </w:rPr>
      </w:pPr>
      <w:r>
        <w:drawing>
          <wp:inline distT="0" distB="0" distL="114300" distR="114300">
            <wp:extent cx="5266690" cy="2932430"/>
            <wp:effectExtent l="0" t="0" r="1016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6690" cy="2932430"/>
                    </a:xfrm>
                    <a:prstGeom prst="rect">
                      <a:avLst/>
                    </a:prstGeom>
                    <a:noFill/>
                    <a:ln>
                      <a:noFill/>
                    </a:ln>
                  </pic:spPr>
                </pic:pic>
              </a:graphicData>
            </a:graphic>
          </wp:inline>
        </w:drawing>
      </w:r>
      <w:r>
        <w:rPr>
          <w:rFonts w:hint="eastAsia"/>
          <w:lang w:val="en-US" w:eastAsia="zh-CN"/>
        </w:rPr>
        <w:t>图2 服装鞋包</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·今日推荐界面：</w:t>
      </w:r>
    </w:p>
    <w:p>
      <w:pPr>
        <w:numPr>
          <w:ilvl w:val="0"/>
          <w:numId w:val="0"/>
        </w:numPr>
        <w:ind w:firstLine="420" w:firstLineChars="0"/>
      </w:pPr>
      <w:r>
        <w:drawing>
          <wp:inline distT="0" distB="0" distL="114300" distR="114300">
            <wp:extent cx="5265420" cy="2712085"/>
            <wp:effectExtent l="0" t="0" r="1143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5420" cy="2712085"/>
                    </a:xfrm>
                    <a:prstGeom prst="rect">
                      <a:avLst/>
                    </a:prstGeom>
                    <a:noFill/>
                    <a:ln>
                      <a:noFill/>
                    </a:ln>
                  </pic:spPr>
                </pic:pic>
              </a:graphicData>
            </a:graphic>
          </wp:inline>
        </w:drawing>
      </w:r>
    </w:p>
    <w:p>
      <w:pPr>
        <w:numPr>
          <w:ilvl w:val="0"/>
          <w:numId w:val="0"/>
        </w:numPr>
        <w:ind w:firstLine="420" w:firstLineChars="0"/>
        <w:jc w:val="center"/>
        <w:rPr>
          <w:rFonts w:hint="default" w:eastAsia="宋体"/>
          <w:lang w:val="en-US" w:eastAsia="zh-CN"/>
        </w:rPr>
      </w:pPr>
      <w:r>
        <w:rPr>
          <w:rFonts w:hint="eastAsia"/>
          <w:lang w:val="en-US" w:eastAsia="zh-CN"/>
        </w:rPr>
        <w:t>图3 今日推荐页面</w:t>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pPr>
    </w:p>
    <w:p>
      <w:pPr>
        <w:numPr>
          <w:ilvl w:val="0"/>
          <w:numId w:val="0"/>
        </w:numPr>
        <w:ind w:firstLine="420" w:firstLineChars="0"/>
        <w:rPr>
          <w:rFonts w:hint="eastAsia"/>
          <w:lang w:val="en-US" w:eastAsia="zh-CN"/>
        </w:rPr>
      </w:pPr>
      <w:r>
        <w:rPr>
          <w:rFonts w:hint="eastAsia"/>
          <w:lang w:val="en-US" w:eastAsia="zh-CN"/>
        </w:rPr>
        <w:t>·科技资讯界面：</w:t>
      </w:r>
    </w:p>
    <w:p>
      <w:pPr>
        <w:numPr>
          <w:ilvl w:val="0"/>
          <w:numId w:val="0"/>
        </w:numPr>
        <w:ind w:firstLine="420" w:firstLineChars="0"/>
      </w:pPr>
      <w:r>
        <w:drawing>
          <wp:inline distT="0" distB="0" distL="114300" distR="114300">
            <wp:extent cx="4846955" cy="1976755"/>
            <wp:effectExtent l="0" t="0" r="1079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b="6562"/>
                    <a:stretch>
                      <a:fillRect/>
                    </a:stretch>
                  </pic:blipFill>
                  <pic:spPr>
                    <a:xfrm>
                      <a:off x="0" y="0"/>
                      <a:ext cx="4846955" cy="1976755"/>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图4 科技资讯页面</w:t>
      </w:r>
    </w:p>
    <w:p>
      <w:pPr>
        <w:numPr>
          <w:ilvl w:val="0"/>
          <w:numId w:val="0"/>
        </w:numPr>
        <w:ind w:firstLine="420" w:firstLineChars="0"/>
        <w:jc w:val="center"/>
        <w:rPr>
          <w:rFonts w:hint="eastAsia"/>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·用户体验调查页面：</w:t>
      </w:r>
    </w:p>
    <w:p>
      <w:pPr>
        <w:numPr>
          <w:ilvl w:val="0"/>
          <w:numId w:val="0"/>
        </w:numPr>
        <w:ind w:firstLine="420" w:firstLineChars="0"/>
      </w:pPr>
      <w:r>
        <w:drawing>
          <wp:inline distT="0" distB="0" distL="114300" distR="114300">
            <wp:extent cx="4357370" cy="2718435"/>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57370" cy="2718435"/>
                    </a:xfrm>
                    <a:prstGeom prst="rect">
                      <a:avLst/>
                    </a:prstGeom>
                    <a:noFill/>
                    <a:ln>
                      <a:noFill/>
                    </a:ln>
                  </pic:spPr>
                </pic:pic>
              </a:graphicData>
            </a:graphic>
          </wp:inline>
        </w:drawing>
      </w:r>
    </w:p>
    <w:p>
      <w:pPr>
        <w:numPr>
          <w:ilvl w:val="0"/>
          <w:numId w:val="0"/>
        </w:numPr>
        <w:ind w:firstLine="420" w:firstLineChars="0"/>
        <w:jc w:val="center"/>
        <w:rPr>
          <w:rFonts w:hint="default" w:eastAsia="宋体"/>
          <w:lang w:val="en-US" w:eastAsia="zh-CN"/>
        </w:rPr>
      </w:pPr>
      <w:r>
        <w:rPr>
          <w:rFonts w:hint="eastAsia"/>
          <w:lang w:val="en-US" w:eastAsia="zh-CN"/>
        </w:rPr>
        <w:t>图5 用户调查页面</w:t>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具体的功能和细节已在“web project”报告中解释，就不重复说明。</w:t>
      </w:r>
    </w:p>
    <w:p>
      <w:pPr>
        <w:numPr>
          <w:ilvl w:val="0"/>
          <w:numId w:val="0"/>
        </w:numPr>
        <w:ind w:firstLine="420" w:firstLineChars="0"/>
        <w:rPr>
          <w:rFonts w:hint="default"/>
          <w:lang w:val="en-US" w:eastAsia="zh-CN"/>
        </w:rPr>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rPr>
          <w:rFonts w:hint="eastAsia"/>
          <w:b/>
          <w:bCs/>
          <w:sz w:val="24"/>
          <w:szCs w:val="32"/>
          <w:lang w:val="en-US" w:eastAsia="zh-CN"/>
        </w:rPr>
      </w:pPr>
      <w:r>
        <w:rPr>
          <w:rFonts w:hint="eastAsia"/>
          <w:b/>
          <w:bCs/>
          <w:sz w:val="24"/>
          <w:szCs w:val="32"/>
          <w:lang w:val="en-US" w:eastAsia="zh-CN"/>
        </w:rPr>
        <w:t>新增功能：</w:t>
      </w:r>
    </w:p>
    <w:p>
      <w:pPr>
        <w:numPr>
          <w:ilvl w:val="0"/>
          <w:numId w:val="0"/>
        </w:numPr>
        <w:rPr>
          <w:rFonts w:hint="eastAsia"/>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lang w:val="en-US" w:eastAsia="zh-CN"/>
        </w:rPr>
        <w:t>（1）</w:t>
      </w:r>
      <w:r>
        <w:rPr>
          <w:rFonts w:hint="eastAsia" w:asciiTheme="minorEastAsia" w:hAnsiTheme="minorEastAsia" w:eastAsiaTheme="minorEastAsia"/>
          <w:sz w:val="21"/>
          <w:szCs w:val="21"/>
          <w:lang w:val="en-US" w:eastAsia="zh-CN"/>
        </w:rPr>
        <w:t>用户登录与个人中心</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·实现了用户登录界面，用户可以登录自己的账号。</w:t>
      </w:r>
    </w:p>
    <w:p>
      <w:pPr>
        <w:numPr>
          <w:ilvl w:val="0"/>
          <w:numId w:val="0"/>
        </w:numPr>
      </w:pPr>
      <w:r>
        <w:drawing>
          <wp:inline distT="0" distB="0" distL="114300" distR="114300">
            <wp:extent cx="5262880" cy="1807845"/>
            <wp:effectExtent l="0" t="0" r="1397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2880" cy="180784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图6.1 登录页面（扫码）</w:t>
      </w:r>
    </w:p>
    <w:p>
      <w:pPr>
        <w:numPr>
          <w:ilvl w:val="0"/>
          <w:numId w:val="0"/>
        </w:numPr>
        <w:jc w:val="both"/>
        <w:rPr>
          <w:rFonts w:hint="eastAsia"/>
          <w:lang w:val="en-US" w:eastAsia="zh-CN"/>
        </w:rPr>
      </w:pPr>
      <w:r>
        <w:rPr>
          <w:rFonts w:hint="eastAsia"/>
          <w:lang w:val="en-US" w:eastAsia="zh-CN"/>
        </w:rPr>
        <w:t>用户可以选择使用扫描二维码的方式登录京东。</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pPr>
      <w:r>
        <w:drawing>
          <wp:inline distT="0" distB="0" distL="114300" distR="114300">
            <wp:extent cx="5271770" cy="1816100"/>
            <wp:effectExtent l="0" t="0" r="508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1770" cy="181610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图6.2 登录页面（账号密码）</w:t>
      </w:r>
    </w:p>
    <w:p>
      <w:pPr>
        <w:numPr>
          <w:ilvl w:val="0"/>
          <w:numId w:val="0"/>
        </w:numPr>
        <w:jc w:val="both"/>
        <w:rPr>
          <w:rFonts w:hint="eastAsia"/>
          <w:lang w:val="en-US" w:eastAsia="zh-CN"/>
        </w:rPr>
      </w:pPr>
      <w:r>
        <w:rPr>
          <w:rFonts w:hint="eastAsia"/>
          <w:lang w:val="en-US" w:eastAsia="zh-CN"/>
        </w:rPr>
        <w:t>另外，也提供了另一种登录方式，用户可以使用自己的账号密码登录京东。</w:t>
      </w:r>
    </w:p>
    <w:p>
      <w:pPr>
        <w:numPr>
          <w:ilvl w:val="0"/>
          <w:numId w:val="0"/>
        </w:numPr>
        <w:jc w:val="both"/>
        <w:rPr>
          <w:rFonts w:hint="default"/>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·实现了账号注册页面，新用户可以注册自己的账号。</w:t>
      </w:r>
    </w:p>
    <w:p>
      <w:pPr>
        <w:numPr>
          <w:ilvl w:val="0"/>
          <w:numId w:val="0"/>
        </w:numPr>
        <w:ind w:firstLine="420" w:firstLineChars="0"/>
      </w:pPr>
      <w:r>
        <w:drawing>
          <wp:inline distT="0" distB="0" distL="114300" distR="114300">
            <wp:extent cx="5269865" cy="2323465"/>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9865" cy="232346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图7 注册页面</w:t>
      </w:r>
    </w:p>
    <w:p>
      <w:pPr>
        <w:numPr>
          <w:ilvl w:val="0"/>
          <w:numId w:val="0"/>
        </w:numPr>
        <w:jc w:val="both"/>
        <w:rPr>
          <w:rFonts w:hint="eastAsia"/>
          <w:lang w:val="en-US" w:eastAsia="zh-CN"/>
        </w:rPr>
      </w:pPr>
      <w:r>
        <w:rPr>
          <w:rFonts w:hint="eastAsia"/>
          <w:lang w:val="en-US" w:eastAsia="zh-CN"/>
        </w:rPr>
        <w:t>新用户可以可以在此界面设置自己的用户名，密码，手机号，邮箱来注册自己的账户。点击“点击获取”即可获得验证码。</w:t>
      </w:r>
    </w:p>
    <w:p>
      <w:pPr>
        <w:numPr>
          <w:ilvl w:val="0"/>
          <w:numId w:val="0"/>
        </w:numPr>
        <w:jc w:val="both"/>
        <w:rPr>
          <w:rFonts w:hint="default"/>
          <w:lang w:val="en-US" w:eastAsia="zh-CN"/>
        </w:rPr>
      </w:pPr>
    </w:p>
    <w:p>
      <w:pPr>
        <w:numPr>
          <w:ilvl w:val="0"/>
          <w:numId w:val="0"/>
        </w:numPr>
        <w:ind w:firstLine="420" w:firstLineChars="0"/>
      </w:pPr>
      <w:r>
        <w:drawing>
          <wp:inline distT="0" distB="0" distL="114300" distR="114300">
            <wp:extent cx="5265420" cy="2275205"/>
            <wp:effectExtent l="0" t="0" r="1143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5420" cy="2275205"/>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图8 注册账户</w:t>
      </w:r>
    </w:p>
    <w:p>
      <w:pPr>
        <w:numPr>
          <w:ilvl w:val="0"/>
          <w:numId w:val="0"/>
        </w:numPr>
        <w:ind w:firstLine="420" w:firstLineChars="0"/>
        <w:jc w:val="both"/>
        <w:rPr>
          <w:rFonts w:hint="default"/>
          <w:lang w:val="en-US" w:eastAsia="zh-CN"/>
        </w:rPr>
      </w:pPr>
      <w:r>
        <w:rPr>
          <w:rFonts w:hint="eastAsia"/>
          <w:lang w:val="en-US" w:eastAsia="zh-CN"/>
        </w:rPr>
        <w:t>当注册的信息不符合要求的时候，页面会显示一些错误提示，帮助用户正确的注册符合规范的账号。</w:t>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·实现了个人中心界面，用户可以编辑个人信息。</w:t>
      </w:r>
    </w:p>
    <w:p>
      <w:pPr>
        <w:numPr>
          <w:ilvl w:val="0"/>
          <w:numId w:val="0"/>
        </w:numPr>
        <w:ind w:firstLine="420" w:firstLineChars="0"/>
      </w:pPr>
      <w:r>
        <w:drawing>
          <wp:inline distT="0" distB="0" distL="114300" distR="114300">
            <wp:extent cx="5269865" cy="3732530"/>
            <wp:effectExtent l="0" t="0" r="6985" b="127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
                    <a:stretch>
                      <a:fillRect/>
                    </a:stretch>
                  </pic:blipFill>
                  <pic:spPr>
                    <a:xfrm>
                      <a:off x="0" y="0"/>
                      <a:ext cx="5269865" cy="3732530"/>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图9 个人主页</w:t>
      </w:r>
    </w:p>
    <w:p>
      <w:pPr>
        <w:numPr>
          <w:ilvl w:val="0"/>
          <w:numId w:val="0"/>
        </w:numPr>
        <w:ind w:firstLine="420" w:firstLineChars="0"/>
        <w:jc w:val="both"/>
        <w:rPr>
          <w:rFonts w:hint="eastAsia"/>
          <w:lang w:val="en-US" w:eastAsia="zh-CN"/>
        </w:rPr>
      </w:pPr>
      <w:r>
        <w:rPr>
          <w:rFonts w:hint="eastAsia"/>
          <w:lang w:val="en-US" w:eastAsia="zh-CN"/>
        </w:rPr>
        <w:t>点击编辑按钮可以编辑个人信息。</w:t>
      </w:r>
    </w:p>
    <w:p>
      <w:pPr>
        <w:numPr>
          <w:ilvl w:val="0"/>
          <w:numId w:val="0"/>
        </w:numPr>
        <w:ind w:firstLine="420" w:firstLineChars="0"/>
        <w:jc w:val="both"/>
        <w:rPr>
          <w:rFonts w:hint="default"/>
          <w:lang w:val="en-US" w:eastAsia="zh-CN"/>
        </w:rPr>
      </w:pPr>
      <w:r>
        <w:rPr>
          <w:rFonts w:hint="eastAsia"/>
          <w:lang w:val="en-US" w:eastAsia="zh-CN"/>
        </w:rPr>
        <w:t>点击我的订单可以进入订单详情页面。</w:t>
      </w:r>
    </w:p>
    <w:p>
      <w:pPr>
        <w:numPr>
          <w:ilvl w:val="0"/>
          <w:numId w:val="0"/>
        </w:numPr>
        <w:ind w:firstLine="420" w:firstLineChars="0"/>
        <w:jc w:val="both"/>
        <w:rPr>
          <w:rFonts w:hint="default"/>
          <w:lang w:val="en-US" w:eastAsia="zh-CN"/>
        </w:rPr>
      </w:pPr>
      <w:r>
        <w:rPr>
          <w:rFonts w:hint="eastAsia"/>
          <w:lang w:val="en-US" w:eastAsia="zh-CN"/>
        </w:rPr>
        <w:t>个人主页采用了一些个人比较喜欢的元素，如NBA球星库里以及相关的一些运动商品，具有个人的特色。</w:t>
      </w: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·实现了订单信息界面，用户可以查看已购商品的物流信息。</w:t>
      </w:r>
    </w:p>
    <w:p>
      <w:pPr>
        <w:numPr>
          <w:ilvl w:val="0"/>
          <w:numId w:val="0"/>
        </w:numPr>
        <w:ind w:firstLine="420" w:firstLineChars="0"/>
        <w:rPr>
          <w:rFonts w:hint="eastAsia" w:asciiTheme="minorEastAsia" w:hAnsiTheme="minorEastAsia" w:eastAsiaTheme="minorEastAsia"/>
          <w:sz w:val="21"/>
          <w:szCs w:val="21"/>
          <w:lang w:val="en-US" w:eastAsia="zh-CN"/>
        </w:rPr>
      </w:pPr>
    </w:p>
    <w:p>
      <w:pPr>
        <w:numPr>
          <w:ilvl w:val="0"/>
          <w:numId w:val="0"/>
        </w:numPr>
        <w:ind w:firstLine="420" w:firstLineChars="0"/>
        <w:rPr>
          <w:rFonts w:hint="eastAsia" w:asciiTheme="minorEastAsia" w:hAnsiTheme="minorEastAsia" w:eastAsiaTheme="minorEastAsia"/>
          <w:sz w:val="21"/>
          <w:szCs w:val="21"/>
          <w:lang w:val="en-US" w:eastAsia="zh-CN"/>
        </w:rPr>
      </w:pPr>
      <w:r>
        <w:drawing>
          <wp:inline distT="0" distB="0" distL="114300" distR="114300">
            <wp:extent cx="4604385" cy="3153410"/>
            <wp:effectExtent l="0" t="0" r="5715" b="889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7"/>
                    <a:stretch>
                      <a:fillRect/>
                    </a:stretch>
                  </pic:blipFill>
                  <pic:spPr>
                    <a:xfrm>
                      <a:off x="0" y="0"/>
                      <a:ext cx="4604385" cy="3153410"/>
                    </a:xfrm>
                    <a:prstGeom prst="rect">
                      <a:avLst/>
                    </a:prstGeom>
                    <a:noFill/>
                    <a:ln>
                      <a:noFill/>
                    </a:ln>
                  </pic:spPr>
                </pic:pic>
              </a:graphicData>
            </a:graphic>
          </wp:inline>
        </w:drawing>
      </w:r>
    </w:p>
    <w:p>
      <w:pPr>
        <w:numPr>
          <w:ilvl w:val="0"/>
          <w:numId w:val="0"/>
        </w:numPr>
        <w:ind w:firstLine="420" w:firstLineChars="0"/>
        <w:jc w:val="center"/>
        <w:rPr>
          <w:rFonts w:hint="default"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图10 订单页面</w:t>
      </w: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点击售后或者评价即可对商品进行评价或者申请售后服务。</w:t>
      </w: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（2）商品详情页：</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·实现了商品的细节展示，用户可以全面了解商品外观。</w:t>
      </w:r>
    </w:p>
    <w:p>
      <w:pPr>
        <w:numPr>
          <w:ilvl w:val="0"/>
          <w:numId w:val="0"/>
        </w:numPr>
        <w:ind w:left="420" w:leftChars="200" w:firstLine="420" w:firstLineChars="0"/>
        <w:rPr>
          <w:rFonts w:hint="default"/>
          <w:lang w:val="en-US" w:eastAsia="zh-CN"/>
        </w:rPr>
      </w:pPr>
      <w:r>
        <w:drawing>
          <wp:inline distT="0" distB="0" distL="114300" distR="114300">
            <wp:extent cx="5267325" cy="1941830"/>
            <wp:effectExtent l="0" t="0" r="952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67325" cy="1941830"/>
                    </a:xfrm>
                    <a:prstGeom prst="rect">
                      <a:avLst/>
                    </a:prstGeom>
                    <a:noFill/>
                    <a:ln>
                      <a:noFill/>
                    </a:ln>
                  </pic:spPr>
                </pic:pic>
              </a:graphicData>
            </a:graphic>
          </wp:inline>
        </w:drawing>
      </w:r>
    </w:p>
    <w:p>
      <w:pPr>
        <w:numPr>
          <w:ilvl w:val="0"/>
          <w:numId w:val="0"/>
        </w:numPr>
        <w:ind w:left="420" w:leftChars="200" w:firstLine="420" w:firstLineChars="0"/>
        <w:jc w:val="center"/>
        <w:rPr>
          <w:rFonts w:hint="eastAsia"/>
          <w:lang w:val="en-US" w:eastAsia="zh-CN"/>
        </w:rPr>
      </w:pPr>
      <w:r>
        <w:rPr>
          <w:rFonts w:hint="eastAsia"/>
          <w:lang w:val="en-US" w:eastAsia="zh-CN"/>
        </w:rPr>
        <w:t>图11.1 ROG电脑</w:t>
      </w:r>
    </w:p>
    <w:p>
      <w:pPr>
        <w:numPr>
          <w:ilvl w:val="0"/>
          <w:numId w:val="0"/>
        </w:numPr>
        <w:ind w:left="420" w:leftChars="200" w:firstLine="420" w:firstLineChars="0"/>
      </w:pPr>
    </w:p>
    <w:p>
      <w:pPr>
        <w:numPr>
          <w:ilvl w:val="0"/>
          <w:numId w:val="0"/>
        </w:numPr>
        <w:ind w:left="420" w:leftChars="200" w:firstLine="420" w:firstLineChars="0"/>
      </w:pPr>
      <w:r>
        <w:drawing>
          <wp:inline distT="0" distB="0" distL="114300" distR="114300">
            <wp:extent cx="5260975" cy="1967230"/>
            <wp:effectExtent l="0" t="0" r="1587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0975" cy="1967230"/>
                    </a:xfrm>
                    <a:prstGeom prst="rect">
                      <a:avLst/>
                    </a:prstGeom>
                    <a:noFill/>
                    <a:ln>
                      <a:noFill/>
                    </a:ln>
                  </pic:spPr>
                </pic:pic>
              </a:graphicData>
            </a:graphic>
          </wp:inline>
        </w:drawing>
      </w:r>
    </w:p>
    <w:p>
      <w:pPr>
        <w:numPr>
          <w:ilvl w:val="0"/>
          <w:numId w:val="0"/>
        </w:numPr>
        <w:ind w:left="420" w:leftChars="200" w:firstLine="420" w:firstLineChars="0"/>
        <w:jc w:val="center"/>
        <w:rPr>
          <w:rFonts w:hint="eastAsia"/>
          <w:lang w:val="en-US" w:eastAsia="zh-CN"/>
        </w:rPr>
      </w:pPr>
      <w:r>
        <w:rPr>
          <w:rFonts w:hint="eastAsia"/>
          <w:lang w:val="en-US" w:eastAsia="zh-CN"/>
        </w:rPr>
        <w:t>图11.2 ROG电脑</w:t>
      </w:r>
    </w:p>
    <w:p>
      <w:pPr>
        <w:numPr>
          <w:ilvl w:val="0"/>
          <w:numId w:val="0"/>
        </w:numPr>
        <w:ind w:left="420" w:leftChars="200" w:firstLine="420" w:firstLineChars="0"/>
      </w:pPr>
    </w:p>
    <w:p>
      <w:pPr>
        <w:numPr>
          <w:ilvl w:val="0"/>
          <w:numId w:val="0"/>
        </w:numPr>
        <w:ind w:left="420" w:leftChars="200" w:firstLine="420" w:firstLineChars="0"/>
      </w:pPr>
      <w:r>
        <w:drawing>
          <wp:inline distT="0" distB="0" distL="114300" distR="114300">
            <wp:extent cx="5263515" cy="1943735"/>
            <wp:effectExtent l="0" t="0" r="13335"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3515" cy="1943735"/>
                    </a:xfrm>
                    <a:prstGeom prst="rect">
                      <a:avLst/>
                    </a:prstGeom>
                    <a:noFill/>
                    <a:ln>
                      <a:noFill/>
                    </a:ln>
                  </pic:spPr>
                </pic:pic>
              </a:graphicData>
            </a:graphic>
          </wp:inline>
        </w:drawing>
      </w:r>
    </w:p>
    <w:p>
      <w:pPr>
        <w:numPr>
          <w:ilvl w:val="0"/>
          <w:numId w:val="0"/>
        </w:numPr>
        <w:ind w:left="420" w:leftChars="200" w:firstLine="420" w:firstLineChars="0"/>
        <w:jc w:val="center"/>
        <w:rPr>
          <w:rFonts w:hint="eastAsia"/>
          <w:lang w:val="en-US" w:eastAsia="zh-CN"/>
        </w:rPr>
      </w:pPr>
      <w:r>
        <w:rPr>
          <w:rFonts w:hint="eastAsia"/>
          <w:lang w:val="en-US" w:eastAsia="zh-CN"/>
        </w:rPr>
        <w:t>图11.3 ROG电脑</w:t>
      </w:r>
    </w:p>
    <w:p>
      <w:pPr>
        <w:numPr>
          <w:ilvl w:val="0"/>
          <w:numId w:val="0"/>
        </w:numPr>
        <w:ind w:left="420" w:leftChars="200" w:firstLine="420" w:firstLineChars="0"/>
        <w:jc w:val="center"/>
        <w:rPr>
          <w:rFonts w:hint="eastAsia"/>
          <w:lang w:val="en-US" w:eastAsia="zh-CN"/>
        </w:rPr>
      </w:pPr>
    </w:p>
    <w:p>
      <w:pPr>
        <w:numPr>
          <w:ilvl w:val="0"/>
          <w:numId w:val="0"/>
        </w:numPr>
        <w:ind w:left="420" w:leftChars="200" w:firstLine="420" w:firstLineChars="0"/>
        <w:jc w:val="both"/>
        <w:rPr>
          <w:rFonts w:hint="eastAsia"/>
          <w:lang w:val="en-US" w:eastAsia="zh-CN"/>
        </w:rPr>
      </w:pPr>
      <w:r>
        <w:rPr>
          <w:rFonts w:hint="eastAsia"/>
          <w:lang w:val="en-US" w:eastAsia="zh-CN"/>
        </w:rPr>
        <w:t>本页面展示了ROG电脑太阳神的详情，用户可以在此页面全面了解商品，例如观看商品各个角度的图片，商品的全称，价格，剩余库存。同时也可以选择电脑配置，售后服务类型，也可以选择购买的数量。</w:t>
      </w:r>
    </w:p>
    <w:p>
      <w:pPr>
        <w:numPr>
          <w:ilvl w:val="0"/>
          <w:numId w:val="0"/>
        </w:numPr>
        <w:ind w:left="420" w:leftChars="200" w:firstLine="420" w:firstLineChars="0"/>
        <w:jc w:val="both"/>
        <w:rPr>
          <w:rFonts w:hint="default"/>
          <w:lang w:val="en-US" w:eastAsia="zh-CN"/>
        </w:rPr>
      </w:pPr>
      <w:r>
        <w:rPr>
          <w:rFonts w:hint="eastAsia"/>
          <w:lang w:val="en-US" w:eastAsia="zh-CN"/>
        </w:rPr>
        <w:t>点击“加入购物车”按钮即可进入购物车页面。点击“手机，数码，通讯”也可以回到主页面。</w:t>
      </w:r>
    </w:p>
    <w:p>
      <w:pPr>
        <w:numPr>
          <w:ilvl w:val="0"/>
          <w:numId w:val="0"/>
        </w:numPr>
        <w:jc w:val="both"/>
        <w:rPr>
          <w:rFonts w:hint="default"/>
          <w:lang w:val="en-US" w:eastAsia="zh-CN"/>
        </w:rPr>
      </w:pPr>
    </w:p>
    <w:p>
      <w:pPr>
        <w:numPr>
          <w:ilvl w:val="0"/>
          <w:numId w:val="0"/>
        </w:numPr>
        <w:ind w:left="420" w:leftChars="200" w:firstLine="420" w:firstLineChars="0"/>
      </w:pPr>
      <w:r>
        <w:drawing>
          <wp:inline distT="0" distB="0" distL="114300" distR="114300">
            <wp:extent cx="5278120" cy="1965325"/>
            <wp:effectExtent l="0" t="0" r="17780"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8120" cy="1965325"/>
                    </a:xfrm>
                    <a:prstGeom prst="rect">
                      <a:avLst/>
                    </a:prstGeom>
                    <a:noFill/>
                    <a:ln>
                      <a:noFill/>
                    </a:ln>
                  </pic:spPr>
                </pic:pic>
              </a:graphicData>
            </a:graphic>
          </wp:inline>
        </w:drawing>
      </w:r>
    </w:p>
    <w:p>
      <w:pPr>
        <w:numPr>
          <w:ilvl w:val="0"/>
          <w:numId w:val="0"/>
        </w:numPr>
        <w:ind w:left="420" w:leftChars="200" w:firstLine="420" w:firstLineChars="0"/>
        <w:jc w:val="center"/>
        <w:rPr>
          <w:rFonts w:hint="eastAsia"/>
          <w:lang w:val="en-US" w:eastAsia="zh-CN"/>
        </w:rPr>
      </w:pPr>
      <w:r>
        <w:rPr>
          <w:rFonts w:hint="eastAsia"/>
          <w:lang w:val="en-US" w:eastAsia="zh-CN"/>
        </w:rPr>
        <w:t>图12 放大</w:t>
      </w:r>
    </w:p>
    <w:p>
      <w:pPr>
        <w:numPr>
          <w:ilvl w:val="0"/>
          <w:numId w:val="0"/>
        </w:numPr>
        <w:ind w:left="420" w:leftChars="200" w:firstLine="420" w:firstLineChars="0"/>
        <w:jc w:val="both"/>
        <w:rPr>
          <w:rFonts w:hint="eastAsia"/>
          <w:lang w:val="en-US" w:eastAsia="zh-CN"/>
        </w:rPr>
      </w:pPr>
      <w:r>
        <w:rPr>
          <w:rFonts w:hint="eastAsia"/>
          <w:lang w:val="en-US" w:eastAsia="zh-CN"/>
        </w:rPr>
        <w:t>把鼠标放在图片上想要更加仔细观察的位置，即可以获得商品的图片放大展示。可以帮助用户了解商品的一些细节。</w:t>
      </w:r>
    </w:p>
    <w:p>
      <w:pPr>
        <w:numPr>
          <w:ilvl w:val="0"/>
          <w:numId w:val="0"/>
        </w:numPr>
        <w:rPr>
          <w:rFonts w:hint="eastAsia"/>
          <w:lang w:val="en-US" w:eastAsia="zh-CN"/>
        </w:rPr>
      </w:pP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·实时显示了商品的库存情况。</w:t>
      </w:r>
    </w:p>
    <w:p>
      <w:pPr>
        <w:numPr>
          <w:ilvl w:val="0"/>
          <w:numId w:val="0"/>
        </w:numPr>
        <w:ind w:left="420" w:leftChars="200" w:firstLine="420" w:firstLineChars="0"/>
        <w:jc w:val="center"/>
        <w:rPr>
          <w:rFonts w:hint="default"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drawing>
          <wp:inline distT="0" distB="0" distL="114300" distR="114300">
            <wp:extent cx="3564255" cy="2391410"/>
            <wp:effectExtent l="0" t="0" r="17145" b="8890"/>
            <wp:docPr id="20" name="图片 20" descr="屏幕截图 2023-12-21 13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3-12-21 131915"/>
                    <pic:cNvPicPr>
                      <a:picLocks noChangeAspect="1"/>
                    </pic:cNvPicPr>
                  </pic:nvPicPr>
                  <pic:blipFill>
                    <a:blip r:embed="rId22"/>
                    <a:stretch>
                      <a:fillRect/>
                    </a:stretch>
                  </pic:blipFill>
                  <pic:spPr>
                    <a:xfrm>
                      <a:off x="0" y="0"/>
                      <a:ext cx="3564255" cy="2391410"/>
                    </a:xfrm>
                    <a:prstGeom prst="rect">
                      <a:avLst/>
                    </a:prstGeom>
                  </pic:spPr>
                </pic:pic>
              </a:graphicData>
            </a:graphic>
          </wp:inline>
        </w:drawing>
      </w:r>
    </w:p>
    <w:p>
      <w:pPr>
        <w:numPr>
          <w:ilvl w:val="0"/>
          <w:numId w:val="0"/>
        </w:numPr>
        <w:ind w:left="420" w:leftChars="200" w:firstLine="420" w:firstLineChars="0"/>
        <w:jc w:val="cente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drawing>
          <wp:inline distT="0" distB="0" distL="114300" distR="114300">
            <wp:extent cx="3704590" cy="2555240"/>
            <wp:effectExtent l="0" t="0" r="10160" b="16510"/>
            <wp:docPr id="21" name="图片 21" descr="屏幕截图 2023-12-21 13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3-12-21 132112"/>
                    <pic:cNvPicPr>
                      <a:picLocks noChangeAspect="1"/>
                    </pic:cNvPicPr>
                  </pic:nvPicPr>
                  <pic:blipFill>
                    <a:blip r:embed="rId23"/>
                    <a:stretch>
                      <a:fillRect/>
                    </a:stretch>
                  </pic:blipFill>
                  <pic:spPr>
                    <a:xfrm>
                      <a:off x="0" y="0"/>
                      <a:ext cx="3704590" cy="2555240"/>
                    </a:xfrm>
                    <a:prstGeom prst="rect">
                      <a:avLst/>
                    </a:prstGeom>
                  </pic:spPr>
                </pic:pic>
              </a:graphicData>
            </a:graphic>
          </wp:inline>
        </w:drawing>
      </w:r>
    </w:p>
    <w:p>
      <w:pPr>
        <w:numPr>
          <w:ilvl w:val="0"/>
          <w:numId w:val="0"/>
        </w:numPr>
        <w:ind w:left="420" w:leftChars="200" w:firstLine="420" w:firstLineChars="0"/>
        <w:jc w:val="cente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图13 库存</w:t>
      </w:r>
    </w:p>
    <w:p>
      <w:pPr>
        <w:numPr>
          <w:ilvl w:val="0"/>
          <w:numId w:val="0"/>
        </w:numPr>
        <w:ind w:left="420" w:leftChars="200" w:firstLine="420" w:firstLineChars="0"/>
        <w:jc w:val="both"/>
        <w:rPr>
          <w:rFonts w:hint="default"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当用户添加或者减少自己购买的商品数量的时候，商品的实时库存也会跟着增加或者减少。</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·提供评价页面提供用户提交商品评价，用户也可以查看其它用户的评价。</w:t>
      </w:r>
    </w:p>
    <w:p>
      <w:pPr>
        <w:numPr>
          <w:ilvl w:val="0"/>
          <w:numId w:val="0"/>
        </w:numPr>
        <w:ind w:firstLine="420" w:firstLineChars="0"/>
        <w:jc w:val="center"/>
      </w:pPr>
      <w:r>
        <w:drawing>
          <wp:inline distT="0" distB="0" distL="114300" distR="114300">
            <wp:extent cx="5257800" cy="2745740"/>
            <wp:effectExtent l="0" t="0" r="0" b="1651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4"/>
                    <a:stretch>
                      <a:fillRect/>
                    </a:stretch>
                  </pic:blipFill>
                  <pic:spPr>
                    <a:xfrm>
                      <a:off x="0" y="0"/>
                      <a:ext cx="5257800" cy="2745740"/>
                    </a:xfrm>
                    <a:prstGeom prst="rect">
                      <a:avLst/>
                    </a:prstGeom>
                    <a:noFill/>
                    <a:ln>
                      <a:noFill/>
                    </a:ln>
                  </pic:spPr>
                </pic:pic>
              </a:graphicData>
            </a:graphic>
          </wp:inline>
        </w:drawing>
      </w:r>
    </w:p>
    <w:p>
      <w:pPr>
        <w:numPr>
          <w:ilvl w:val="0"/>
          <w:numId w:val="0"/>
        </w:numPr>
        <w:ind w:left="420" w:leftChars="200" w:firstLine="420" w:firstLineChars="0"/>
        <w:jc w:val="cente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图14 评价</w:t>
      </w:r>
    </w:p>
    <w:p>
      <w:pPr>
        <w:numPr>
          <w:ilvl w:val="0"/>
          <w:numId w:val="0"/>
        </w:numPr>
        <w:ind w:left="420" w:leftChars="200" w:firstLine="420" w:firstLineChars="0"/>
        <w:jc w:val="both"/>
        <w:rPr>
          <w:rFonts w:hint="default"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用户可以在此查看其它买家的评价。</w:t>
      </w:r>
    </w:p>
    <w:p>
      <w:pPr>
        <w:numPr>
          <w:ilvl w:val="0"/>
          <w:numId w:val="0"/>
        </w:numPr>
        <w:ind w:firstLine="420" w:firstLineChars="0"/>
      </w:pPr>
    </w:p>
    <w:p>
      <w:pPr>
        <w:numPr>
          <w:ilvl w:val="0"/>
          <w:numId w:val="0"/>
        </w:numPr>
        <w:jc w:val="both"/>
      </w:pPr>
      <w:r>
        <w:drawing>
          <wp:inline distT="0" distB="0" distL="114300" distR="114300">
            <wp:extent cx="5264150" cy="3665220"/>
            <wp:effectExtent l="0" t="0" r="12700" b="1143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5"/>
                    <a:stretch>
                      <a:fillRect/>
                    </a:stretch>
                  </pic:blipFill>
                  <pic:spPr>
                    <a:xfrm>
                      <a:off x="0" y="0"/>
                      <a:ext cx="5264150" cy="366522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图15.1 填写评价</w:t>
      </w:r>
    </w:p>
    <w:p>
      <w:pPr>
        <w:numPr>
          <w:ilvl w:val="0"/>
          <w:numId w:val="0"/>
        </w:numPr>
        <w:jc w:val="center"/>
        <w:rPr>
          <w:rFonts w:hint="eastAsia"/>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5264150" cy="3416935"/>
            <wp:effectExtent l="0" t="0" r="12700" b="12065"/>
            <wp:docPr id="25" name="图片 25" descr="屏幕截图 2023-12-21 13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3-12-21 132408"/>
                    <pic:cNvPicPr>
                      <a:picLocks noChangeAspect="1"/>
                    </pic:cNvPicPr>
                  </pic:nvPicPr>
                  <pic:blipFill>
                    <a:blip r:embed="rId26"/>
                    <a:stretch>
                      <a:fillRect/>
                    </a:stretch>
                  </pic:blipFill>
                  <pic:spPr>
                    <a:xfrm>
                      <a:off x="0" y="0"/>
                      <a:ext cx="5264150" cy="341693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t>图15.2 填写评价</w:t>
      </w:r>
    </w:p>
    <w:p>
      <w:pPr>
        <w:numPr>
          <w:ilvl w:val="0"/>
          <w:numId w:val="0"/>
        </w:numPr>
        <w:jc w:val="both"/>
        <w:rPr>
          <w:rFonts w:hint="default"/>
          <w:lang w:val="en-US" w:eastAsia="zh-CN"/>
        </w:rPr>
      </w:pPr>
      <w:r>
        <w:rPr>
          <w:rFonts w:hint="eastAsia"/>
          <w:lang w:val="en-US" w:eastAsia="zh-CN"/>
        </w:rPr>
        <w:t>用户可以在此填写自己对商品的评价。可以点击“上传图片按钮”上传自己的图片。</w:t>
      </w:r>
    </w:p>
    <w:p>
      <w:pPr>
        <w:numPr>
          <w:ilvl w:val="0"/>
          <w:numId w:val="0"/>
        </w:numPr>
        <w:jc w:val="cente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（3）购物车功能：</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·实现了购物车界面，用户可以添加删除商品，并跳转至支付页面</w:t>
      </w:r>
    </w:p>
    <w:p>
      <w:pPr>
        <w:numPr>
          <w:ilvl w:val="0"/>
          <w:numId w:val="0"/>
        </w:numPr>
      </w:pPr>
      <w:r>
        <w:drawing>
          <wp:inline distT="0" distB="0" distL="114300" distR="114300">
            <wp:extent cx="5264150" cy="3268345"/>
            <wp:effectExtent l="0" t="0" r="12700" b="825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7"/>
                    <a:stretch>
                      <a:fillRect/>
                    </a:stretch>
                  </pic:blipFill>
                  <pic:spPr>
                    <a:xfrm>
                      <a:off x="0" y="0"/>
                      <a:ext cx="5264150" cy="326834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图16 购物车页面</w:t>
      </w:r>
    </w:p>
    <w:p>
      <w:pPr>
        <w:numPr>
          <w:ilvl w:val="0"/>
          <w:numId w:val="0"/>
        </w:numPr>
        <w:jc w:val="both"/>
        <w:rPr>
          <w:rFonts w:hint="eastAsia"/>
          <w:lang w:val="en-US" w:eastAsia="zh-CN"/>
        </w:rPr>
      </w:pPr>
      <w:r>
        <w:rPr>
          <w:rFonts w:hint="eastAsia"/>
          <w:lang w:val="en-US" w:eastAsia="zh-CN"/>
        </w:rPr>
        <w:t>用户可以在此查看自己购物车内的商品以及它们的一些信息。点击“结算”即可跳转到支付页面。</w:t>
      </w:r>
    </w:p>
    <w:p>
      <w:pPr>
        <w:numPr>
          <w:ilvl w:val="0"/>
          <w:numId w:val="0"/>
        </w:numPr>
        <w:jc w:val="both"/>
        <w:rPr>
          <w:rFonts w:hint="default"/>
          <w:lang w:val="en-US" w:eastAsia="zh-CN"/>
        </w:rPr>
      </w:pPr>
    </w:p>
    <w:p>
      <w:pPr>
        <w:numPr>
          <w:ilvl w:val="0"/>
          <w:numId w:val="0"/>
        </w:numPr>
      </w:pPr>
      <w:r>
        <w:drawing>
          <wp:inline distT="0" distB="0" distL="114300" distR="114300">
            <wp:extent cx="5272405" cy="3272790"/>
            <wp:effectExtent l="0" t="0" r="4445" b="381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8"/>
                    <a:stretch>
                      <a:fillRect/>
                    </a:stretch>
                  </pic:blipFill>
                  <pic:spPr>
                    <a:xfrm>
                      <a:off x="0" y="0"/>
                      <a:ext cx="5272405" cy="327279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图17 购物车（选择）</w:t>
      </w:r>
    </w:p>
    <w:p>
      <w:pPr>
        <w:numPr>
          <w:ilvl w:val="0"/>
          <w:numId w:val="0"/>
        </w:numPr>
        <w:jc w:val="both"/>
        <w:rPr>
          <w:rFonts w:hint="default"/>
          <w:lang w:val="en-US" w:eastAsia="zh-CN"/>
        </w:rPr>
      </w:pPr>
      <w:r>
        <w:rPr>
          <w:rFonts w:hint="eastAsia"/>
          <w:lang w:val="en-US" w:eastAsia="zh-CN"/>
        </w:rPr>
        <w:t>点击商品图片前面的小方框打勾即可选择购物车内要购买的商品。页面会根据用户的选择自动计算所需的总价。</w:t>
      </w:r>
    </w:p>
    <w:p>
      <w:pPr>
        <w:numPr>
          <w:ilvl w:val="0"/>
          <w:numId w:val="0"/>
        </w:numPr>
      </w:pPr>
      <w:r>
        <w:drawing>
          <wp:inline distT="0" distB="0" distL="114300" distR="114300">
            <wp:extent cx="5277485" cy="3312160"/>
            <wp:effectExtent l="0" t="0" r="18415" b="25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9"/>
                    <a:stretch>
                      <a:fillRect/>
                    </a:stretch>
                  </pic:blipFill>
                  <pic:spPr>
                    <a:xfrm>
                      <a:off x="0" y="0"/>
                      <a:ext cx="5277485" cy="331216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图18 购物车（全选）</w:t>
      </w:r>
    </w:p>
    <w:p>
      <w:pPr>
        <w:numPr>
          <w:ilvl w:val="0"/>
          <w:numId w:val="0"/>
        </w:numPr>
        <w:jc w:val="both"/>
        <w:rPr>
          <w:rFonts w:hint="eastAsia"/>
          <w:lang w:val="en-US" w:eastAsia="zh-CN"/>
        </w:rPr>
      </w:pPr>
      <w:r>
        <w:rPr>
          <w:rFonts w:hint="eastAsia"/>
          <w:lang w:val="en-US" w:eastAsia="zh-CN"/>
        </w:rPr>
        <w:t>点击左上角的全选按钮即可一键选择所有的商品。</w:t>
      </w:r>
    </w:p>
    <w:p>
      <w:pPr>
        <w:numPr>
          <w:ilvl w:val="0"/>
          <w:numId w:val="0"/>
        </w:numPr>
        <w:jc w:val="both"/>
        <w:rPr>
          <w:rFonts w:hint="default"/>
          <w:lang w:val="en-US" w:eastAsia="zh-CN"/>
        </w:rPr>
      </w:pPr>
    </w:p>
    <w:p>
      <w:pPr>
        <w:numPr>
          <w:ilvl w:val="0"/>
          <w:numId w:val="0"/>
        </w:numPr>
      </w:pPr>
      <w:r>
        <w:drawing>
          <wp:inline distT="0" distB="0" distL="114300" distR="114300">
            <wp:extent cx="5266055" cy="3242945"/>
            <wp:effectExtent l="0" t="0" r="10795" b="1460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0"/>
                    <a:stretch>
                      <a:fillRect/>
                    </a:stretch>
                  </pic:blipFill>
                  <pic:spPr>
                    <a:xfrm>
                      <a:off x="0" y="0"/>
                      <a:ext cx="5266055" cy="324294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图19 购物车（数量）</w:t>
      </w:r>
    </w:p>
    <w:p>
      <w:pPr>
        <w:numPr>
          <w:ilvl w:val="0"/>
          <w:numId w:val="0"/>
        </w:numPr>
        <w:jc w:val="both"/>
        <w:rPr>
          <w:rFonts w:hint="eastAsia"/>
          <w:lang w:val="en-US" w:eastAsia="zh-CN"/>
        </w:rPr>
      </w:pPr>
      <w:r>
        <w:rPr>
          <w:rFonts w:hint="eastAsia"/>
          <w:lang w:val="en-US" w:eastAsia="zh-CN"/>
        </w:rPr>
        <w:t>同时，用户也可以添加或者减少每一种商品要购买的数量。</w:t>
      </w:r>
    </w:p>
    <w:p>
      <w:pPr>
        <w:numPr>
          <w:ilvl w:val="0"/>
          <w:numId w:val="0"/>
        </w:numPr>
        <w:jc w:val="both"/>
        <w:rPr>
          <w:rFonts w:hint="default"/>
          <w:lang w:val="en-US" w:eastAsia="zh-CN"/>
        </w:rPr>
      </w:pPr>
    </w:p>
    <w:p>
      <w:pPr>
        <w:numPr>
          <w:ilvl w:val="0"/>
          <w:numId w:val="0"/>
        </w:numPr>
        <w:ind w:left="210" w:hanging="210" w:hangingChars="100"/>
        <w:jc w:val="center"/>
        <w:rPr>
          <w:ins w:id="0" w:author="，" w:date="2023-12-22T21:55:27Z"/>
          <w:rFonts w:hint="eastAsia"/>
          <w:lang w:val="en-US" w:eastAsia="zh-CN"/>
        </w:rPr>
      </w:pPr>
      <w:r>
        <w:rPr>
          <w:rFonts w:hint="eastAsia" w:eastAsia="宋体"/>
          <w:lang w:val="en-US" w:eastAsia="zh-CN"/>
        </w:rPr>
        <w:drawing>
          <wp:inline distT="0" distB="0" distL="114300" distR="114300">
            <wp:extent cx="5273675" cy="2183765"/>
            <wp:effectExtent l="0" t="0" r="3175" b="6985"/>
            <wp:docPr id="30" name="图片 30" descr="屏幕截图 2023-12-21 13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截图 2023-12-21 133711"/>
                    <pic:cNvPicPr>
                      <a:picLocks noChangeAspect="1"/>
                    </pic:cNvPicPr>
                  </pic:nvPicPr>
                  <pic:blipFill>
                    <a:blip r:embed="rId31"/>
                    <a:stretch>
                      <a:fillRect/>
                    </a:stretch>
                  </pic:blipFill>
                  <pic:spPr>
                    <a:xfrm>
                      <a:off x="0" y="0"/>
                      <a:ext cx="5273675" cy="2183765"/>
                    </a:xfrm>
                    <a:prstGeom prst="rect">
                      <a:avLst/>
                    </a:prstGeom>
                  </pic:spPr>
                </pic:pic>
              </a:graphicData>
            </a:graphic>
          </wp:inline>
        </w:drawing>
      </w:r>
      <w:r>
        <w:rPr>
          <w:rFonts w:hint="eastAsia"/>
          <w:lang w:val="en-US" w:eastAsia="zh-CN"/>
        </w:rPr>
        <w:t>图20 购物车（删除）</w:t>
      </w:r>
    </w:p>
    <w:p>
      <w:pPr>
        <w:numPr>
          <w:ilvl w:val="0"/>
          <w:numId w:val="0"/>
        </w:numPr>
        <w:jc w:val="both"/>
        <w:rPr>
          <w:rFonts w:hint="eastAsia"/>
          <w:lang w:val="en-US" w:eastAsia="zh-CN"/>
        </w:rPr>
      </w:pPr>
      <w:r>
        <w:rPr>
          <w:rFonts w:hint="eastAsia"/>
          <w:lang w:val="en-US" w:eastAsia="zh-CN"/>
        </w:rPr>
        <w:t>对于购物车内不喜欢的商品，用户也可以点击删除按钮把它从购物车内删除。</w:t>
      </w:r>
    </w:p>
    <w:p>
      <w:pPr>
        <w:numPr>
          <w:ilvl w:val="0"/>
          <w:numId w:val="0"/>
        </w:numPr>
        <w:jc w:val="both"/>
        <w:rPr>
          <w:rFonts w:hint="default"/>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（4）结算与支付：</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·实现了结算页面，用户可以选择自己的支付方式，物流公司。</w:t>
      </w:r>
    </w:p>
    <w:p>
      <w:pPr>
        <w:numPr>
          <w:ilvl w:val="0"/>
          <w:numId w:val="0"/>
        </w:numPr>
      </w:pPr>
      <w:r>
        <w:drawing>
          <wp:inline distT="0" distB="0" distL="114300" distR="114300">
            <wp:extent cx="5267960" cy="3363595"/>
            <wp:effectExtent l="0" t="0" r="8890" b="825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2"/>
                    <a:stretch>
                      <a:fillRect/>
                    </a:stretch>
                  </pic:blipFill>
                  <pic:spPr>
                    <a:xfrm>
                      <a:off x="0" y="0"/>
                      <a:ext cx="5267960" cy="336359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图21.1 支付页面</w:t>
      </w:r>
    </w:p>
    <w:p>
      <w:pPr>
        <w:numPr>
          <w:ilvl w:val="0"/>
          <w:numId w:val="0"/>
        </w:numPr>
      </w:pPr>
    </w:p>
    <w:p>
      <w:pPr>
        <w:numPr>
          <w:ilvl w:val="0"/>
          <w:numId w:val="0"/>
        </w:numPr>
      </w:pPr>
      <w:r>
        <w:drawing>
          <wp:inline distT="0" distB="0" distL="114300" distR="114300">
            <wp:extent cx="5267325" cy="1511300"/>
            <wp:effectExtent l="0" t="0" r="9525" b="1270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3"/>
                    <a:stretch>
                      <a:fillRect/>
                    </a:stretch>
                  </pic:blipFill>
                  <pic:spPr>
                    <a:xfrm>
                      <a:off x="0" y="0"/>
                      <a:ext cx="5267325" cy="1511300"/>
                    </a:xfrm>
                    <a:prstGeom prst="rect">
                      <a:avLst/>
                    </a:prstGeom>
                    <a:noFill/>
                    <a:ln>
                      <a:noFill/>
                    </a:ln>
                  </pic:spPr>
                </pic:pic>
              </a:graphicData>
            </a:graphic>
          </wp:inline>
        </w:drawing>
      </w:r>
    </w:p>
    <w:p>
      <w:pPr>
        <w:numPr>
          <w:ilvl w:val="0"/>
          <w:numId w:val="0"/>
        </w:numPr>
      </w:pPr>
    </w:p>
    <w:p>
      <w:pPr>
        <w:numPr>
          <w:ilvl w:val="0"/>
          <w:numId w:val="0"/>
        </w:numPr>
        <w:jc w:val="center"/>
        <w:rPr>
          <w:rFonts w:hint="eastAsia"/>
          <w:lang w:val="en-US" w:eastAsia="zh-CN"/>
        </w:rPr>
      </w:pPr>
      <w:r>
        <w:rPr>
          <w:rFonts w:hint="eastAsia"/>
          <w:lang w:val="en-US" w:eastAsia="zh-CN"/>
        </w:rPr>
        <w:t>图21.2 支付页面</w:t>
      </w:r>
    </w:p>
    <w:p>
      <w:pPr>
        <w:numPr>
          <w:ilvl w:val="0"/>
          <w:numId w:val="0"/>
        </w:numPr>
      </w:pPr>
    </w:p>
    <w:p>
      <w:pPr>
        <w:numPr>
          <w:ilvl w:val="0"/>
          <w:numId w:val="0"/>
        </w:numPr>
      </w:pPr>
    </w:p>
    <w:p>
      <w:pPr>
        <w:numPr>
          <w:ilvl w:val="0"/>
          <w:numId w:val="0"/>
        </w:numPr>
      </w:pPr>
      <w:r>
        <w:drawing>
          <wp:inline distT="0" distB="0" distL="114300" distR="114300">
            <wp:extent cx="5271135" cy="3284855"/>
            <wp:effectExtent l="0" t="0" r="5715" b="1079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4"/>
                    <a:stretch>
                      <a:fillRect/>
                    </a:stretch>
                  </pic:blipFill>
                  <pic:spPr>
                    <a:xfrm>
                      <a:off x="0" y="0"/>
                      <a:ext cx="5271135" cy="328485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图21.3 支付页面</w:t>
      </w:r>
    </w:p>
    <w:p>
      <w:pPr>
        <w:numPr>
          <w:ilvl w:val="0"/>
          <w:numId w:val="0"/>
        </w:numPr>
        <w:jc w:val="both"/>
        <w:rPr>
          <w:rFonts w:hint="eastAsia"/>
          <w:lang w:val="en-US" w:eastAsia="zh-CN"/>
        </w:rPr>
      </w:pPr>
      <w:r>
        <w:rPr>
          <w:rFonts w:hint="eastAsia"/>
          <w:lang w:val="en-US" w:eastAsia="zh-CN"/>
        </w:rPr>
        <w:t>用户可以在此选择物流方式和支付方式。</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（5）用户反馈与客服支持：</w:t>
      </w:r>
    </w:p>
    <w:p>
      <w:pPr>
        <w:numPr>
          <w:ilvl w:val="0"/>
          <w:numId w:val="0"/>
        </w:numPr>
        <w:ind w:left="420" w:leftChars="200"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·设计了常见问题界面提供用户自行查找解决自己的问题。</w:t>
      </w:r>
    </w:p>
    <w:p>
      <w:pPr>
        <w:numPr>
          <w:ilvl w:val="0"/>
          <w:numId w:val="0"/>
        </w:numPr>
      </w:pPr>
      <w:r>
        <w:drawing>
          <wp:inline distT="0" distB="0" distL="114300" distR="114300">
            <wp:extent cx="5257800" cy="2610485"/>
            <wp:effectExtent l="0" t="0" r="0" b="1841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5"/>
                    <a:stretch>
                      <a:fillRect/>
                    </a:stretch>
                  </pic:blipFill>
                  <pic:spPr>
                    <a:xfrm>
                      <a:off x="0" y="0"/>
                      <a:ext cx="5257800" cy="2610485"/>
                    </a:xfrm>
                    <a:prstGeom prst="rect">
                      <a:avLst/>
                    </a:prstGeom>
                    <a:noFill/>
                    <a:ln>
                      <a:noFill/>
                    </a:ln>
                  </pic:spPr>
                </pic:pic>
              </a:graphicData>
            </a:graphic>
          </wp:inline>
        </w:drawing>
      </w:r>
    </w:p>
    <w:p>
      <w:pPr>
        <w:numPr>
          <w:ilvl w:val="0"/>
          <w:numId w:val="0"/>
        </w:numPr>
      </w:pPr>
      <w:r>
        <w:drawing>
          <wp:inline distT="0" distB="0" distL="114300" distR="114300">
            <wp:extent cx="5278755" cy="240030"/>
            <wp:effectExtent l="0" t="0" r="17145" b="762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6"/>
                    <a:stretch>
                      <a:fillRect/>
                    </a:stretch>
                  </pic:blipFill>
                  <pic:spPr>
                    <a:xfrm>
                      <a:off x="0" y="0"/>
                      <a:ext cx="5278755" cy="24003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图22 问题界面</w:t>
      </w:r>
    </w:p>
    <w:p>
      <w:pPr>
        <w:numPr>
          <w:ilvl w:val="0"/>
          <w:numId w:val="0"/>
        </w:numPr>
        <w:jc w:val="both"/>
        <w:rPr>
          <w:rFonts w:hint="default"/>
          <w:lang w:val="en-US" w:eastAsia="zh-CN"/>
        </w:rPr>
      </w:pPr>
      <w:r>
        <w:rPr>
          <w:rFonts w:hint="eastAsia"/>
          <w:lang w:val="en-US" w:eastAsia="zh-CN"/>
        </w:rPr>
        <w:t>用户如果在使用京东时存在任何疑问，可以在此页面自行查找答案。</w:t>
      </w:r>
    </w:p>
    <w:p>
      <w:pPr>
        <w:numPr>
          <w:ilvl w:val="0"/>
          <w:numId w:val="0"/>
        </w:numPr>
        <w:rPr>
          <w:rFonts w:hint="eastAsia"/>
          <w:lang w:val="en-US" w:eastAsia="zh-CN"/>
        </w:rPr>
      </w:pPr>
    </w:p>
    <w:p>
      <w:pPr>
        <w:numPr>
          <w:ilvl w:val="0"/>
          <w:numId w:val="0"/>
        </w:numPr>
      </w:pPr>
    </w:p>
    <w:p>
      <w:pPr>
        <w:numPr>
          <w:ilvl w:val="0"/>
          <w:numId w:val="0"/>
        </w:numPr>
      </w:pPr>
      <w:r>
        <w:drawing>
          <wp:inline distT="0" distB="0" distL="114300" distR="114300">
            <wp:extent cx="5263515" cy="3201670"/>
            <wp:effectExtent l="0" t="0" r="13335" b="1778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7"/>
                    <a:stretch>
                      <a:fillRect/>
                    </a:stretch>
                  </pic:blipFill>
                  <pic:spPr>
                    <a:xfrm>
                      <a:off x="0" y="0"/>
                      <a:ext cx="5263515" cy="320167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图23.1 问题界面</w:t>
      </w:r>
    </w:p>
    <w:p>
      <w:pPr>
        <w:numPr>
          <w:ilvl w:val="0"/>
          <w:numId w:val="0"/>
        </w:numPr>
      </w:pPr>
    </w:p>
    <w:p>
      <w:pPr>
        <w:numPr>
          <w:ilvl w:val="0"/>
          <w:numId w:val="0"/>
        </w:numPr>
      </w:pPr>
    </w:p>
    <w:p>
      <w:pPr>
        <w:numPr>
          <w:ilvl w:val="0"/>
          <w:numId w:val="0"/>
        </w:numPr>
      </w:pPr>
      <w:r>
        <w:drawing>
          <wp:inline distT="0" distB="0" distL="114300" distR="114300">
            <wp:extent cx="5276850" cy="3351530"/>
            <wp:effectExtent l="0" t="0" r="0" b="127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8"/>
                    <a:stretch>
                      <a:fillRect/>
                    </a:stretch>
                  </pic:blipFill>
                  <pic:spPr>
                    <a:xfrm>
                      <a:off x="0" y="0"/>
                      <a:ext cx="5276850" cy="335153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图23.2 问题界面</w:t>
      </w:r>
    </w:p>
    <w:p>
      <w:pPr>
        <w:numPr>
          <w:ilvl w:val="0"/>
          <w:numId w:val="0"/>
        </w:numPr>
      </w:pPr>
    </w:p>
    <w:p>
      <w:pPr>
        <w:numPr>
          <w:ilvl w:val="0"/>
          <w:numId w:val="0"/>
        </w:numPr>
        <w:rPr>
          <w:rFonts w:hint="default" w:eastAsia="宋体"/>
          <w:lang w:val="en-US" w:eastAsia="zh-CN"/>
        </w:rPr>
      </w:pPr>
      <w:r>
        <w:rPr>
          <w:rFonts w:hint="eastAsia"/>
          <w:lang w:val="en-US" w:eastAsia="zh-CN"/>
        </w:rPr>
        <w:t>用户把鼠标移动到对应的问题，即会显示相应的答案。</w:t>
      </w:r>
    </w:p>
    <w:p>
      <w:pPr>
        <w:numPr>
          <w:ilvl w:val="0"/>
          <w:numId w:val="0"/>
        </w:numPr>
      </w:pPr>
    </w:p>
    <w:p>
      <w:pPr>
        <w:numPr>
          <w:ilvl w:val="0"/>
          <w:numId w:val="0"/>
        </w:numPr>
        <w:rPr>
          <w:rFonts w:hint="eastAsia"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·设计了用户反馈表单，用户可以反馈问题，提出建议。</w:t>
      </w:r>
    </w:p>
    <w:p>
      <w:pPr>
        <w:numPr>
          <w:ilvl w:val="0"/>
          <w:numId w:val="0"/>
        </w:numPr>
        <w:jc w:val="center"/>
      </w:pPr>
      <w:r>
        <w:drawing>
          <wp:inline distT="0" distB="0" distL="114300" distR="114300">
            <wp:extent cx="4324350" cy="3389630"/>
            <wp:effectExtent l="0" t="0" r="0" b="127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9"/>
                    <a:stretch>
                      <a:fillRect/>
                    </a:stretch>
                  </pic:blipFill>
                  <pic:spPr>
                    <a:xfrm>
                      <a:off x="0" y="0"/>
                      <a:ext cx="4324350" cy="338963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图24 问题反馈页面</w:t>
      </w:r>
    </w:p>
    <w:p>
      <w:pPr>
        <w:numPr>
          <w:ilvl w:val="0"/>
          <w:numId w:val="0"/>
        </w:numPr>
        <w:jc w:val="both"/>
        <w:rPr>
          <w:rFonts w:hint="default"/>
          <w:lang w:val="en-US" w:eastAsia="zh-CN"/>
        </w:rPr>
      </w:pPr>
      <w:r>
        <w:rPr>
          <w:rFonts w:hint="eastAsia"/>
          <w:lang w:val="en-US" w:eastAsia="zh-CN"/>
        </w:rPr>
        <w:t>如果在常见问题界面没有找到对应的解答，可以向我们提问，我们会在收到问题的第一时间问您解答。</w:t>
      </w:r>
    </w:p>
    <w:p>
      <w:pPr>
        <w:numPr>
          <w:ilvl w:val="0"/>
          <w:numId w:val="0"/>
        </w:numPr>
      </w:pPr>
    </w:p>
    <w:p>
      <w:pPr>
        <w:numPr>
          <w:ilvl w:val="0"/>
          <w:numId w:val="0"/>
        </w:numPr>
      </w:pPr>
      <w:r>
        <w:drawing>
          <wp:inline distT="0" distB="0" distL="114300" distR="114300">
            <wp:extent cx="5269865" cy="4023995"/>
            <wp:effectExtent l="0" t="0" r="6985" b="1460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0"/>
                    <a:stretch>
                      <a:fillRect/>
                    </a:stretch>
                  </pic:blipFill>
                  <pic:spPr>
                    <a:xfrm>
                      <a:off x="0" y="0"/>
                      <a:ext cx="5269865" cy="402399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图25  售后页面</w:t>
      </w:r>
    </w:p>
    <w:p>
      <w:pPr>
        <w:numPr>
          <w:ilvl w:val="0"/>
          <w:numId w:val="0"/>
        </w:numPr>
        <w:jc w:val="both"/>
        <w:rPr>
          <w:rFonts w:hint="eastAsia"/>
          <w:lang w:val="en-US" w:eastAsia="zh-CN"/>
        </w:rPr>
      </w:pPr>
      <w:r>
        <w:rPr>
          <w:rFonts w:hint="eastAsia"/>
          <w:lang w:val="en-US" w:eastAsia="zh-CN"/>
        </w:rPr>
        <w:t>对于已购商品，如果出现任何问题，用户可以在此页面申请售后服务，我们将问您联系商家，维护您的合法权益。</w:t>
      </w: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hint="eastAsia" w:asciiTheme="minorEastAsia" w:hAnsiTheme="minorEastAsia" w:eastAsiaTheme="minorEastAsia"/>
          <w:snapToGrid w:val="0"/>
          <w:sz w:val="21"/>
          <w:szCs w:val="21"/>
        </w:rPr>
      </w:pPr>
    </w:p>
    <w:p>
      <w:pPr>
        <w:numPr>
          <w:ilvl w:val="0"/>
          <w:numId w:val="0"/>
        </w:numPr>
        <w:spacing w:line="360" w:lineRule="auto"/>
        <w:rPr>
          <w:rFonts w:asciiTheme="minorEastAsia" w:hAnsiTheme="minorEastAsia" w:eastAsiaTheme="minorEastAsia"/>
          <w:snapToGrid w:val="0"/>
          <w:sz w:val="24"/>
        </w:rPr>
      </w:pPr>
      <w:r>
        <w:rPr>
          <w:rFonts w:hint="eastAsia" w:asciiTheme="minorEastAsia" w:hAnsiTheme="minorEastAsia" w:eastAsiaTheme="minorEastAsia"/>
          <w:snapToGrid w:val="0"/>
          <w:sz w:val="21"/>
          <w:szCs w:val="21"/>
          <w:lang w:val="en-US" w:eastAsia="zh-CN"/>
        </w:rPr>
        <w:t>(6）</w:t>
      </w:r>
      <w:r>
        <w:rPr>
          <w:rFonts w:hint="eastAsia" w:asciiTheme="minorEastAsia" w:hAnsiTheme="minorEastAsia" w:eastAsiaTheme="minorEastAsia"/>
          <w:snapToGrid w:val="0"/>
          <w:sz w:val="21"/>
          <w:szCs w:val="21"/>
        </w:rPr>
        <w:t>线下门店指引：</w:t>
      </w:r>
    </w:p>
    <w:p>
      <w:pPr>
        <w:spacing w:line="240" w:lineRule="auto"/>
        <w:ind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4"/>
          <w:lang w:val="en-US" w:eastAsia="zh-CN"/>
        </w:rPr>
        <w:t>·</w:t>
      </w:r>
      <w:r>
        <w:rPr>
          <w:rFonts w:hint="eastAsia" w:asciiTheme="minorEastAsia" w:hAnsiTheme="minorEastAsia" w:eastAsiaTheme="minorEastAsia"/>
          <w:snapToGrid w:val="0"/>
          <w:sz w:val="21"/>
          <w:szCs w:val="21"/>
        </w:rPr>
        <w:t>结合地图元素，</w:t>
      </w:r>
      <w:r>
        <w:rPr>
          <w:rFonts w:hint="eastAsia" w:asciiTheme="minorEastAsia" w:hAnsiTheme="minorEastAsia" w:eastAsiaTheme="minorEastAsia"/>
          <w:snapToGrid w:val="0"/>
          <w:sz w:val="21"/>
          <w:szCs w:val="21"/>
          <w:lang w:val="en-US" w:eastAsia="zh-CN"/>
        </w:rPr>
        <w:t>用户可以对门店位置进行搜索。</w:t>
      </w:r>
    </w:p>
    <w:p>
      <w:pPr>
        <w:spacing w:line="240" w:lineRule="auto"/>
        <w:ind w:firstLine="420" w:firstLineChars="0"/>
        <w:jc w:val="center"/>
      </w:pPr>
      <w:r>
        <w:drawing>
          <wp:inline distT="0" distB="0" distL="114300" distR="114300">
            <wp:extent cx="5267325" cy="2667635"/>
            <wp:effectExtent l="0" t="0" r="9525" b="1841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41"/>
                    <a:stretch>
                      <a:fillRect/>
                    </a:stretch>
                  </pic:blipFill>
                  <pic:spPr>
                    <a:xfrm>
                      <a:off x="0" y="0"/>
                      <a:ext cx="5267325" cy="2667635"/>
                    </a:xfrm>
                    <a:prstGeom prst="rect">
                      <a:avLst/>
                    </a:prstGeom>
                    <a:noFill/>
                    <a:ln>
                      <a:noFill/>
                    </a:ln>
                  </pic:spPr>
                </pic:pic>
              </a:graphicData>
            </a:graphic>
          </wp:inline>
        </w:drawing>
      </w:r>
    </w:p>
    <w:p>
      <w:pPr>
        <w:spacing w:line="240" w:lineRule="auto"/>
        <w:ind w:firstLine="420" w:firstLineChars="0"/>
        <w:jc w:val="center"/>
        <w:rPr>
          <w:rFonts w:hint="eastAsia"/>
          <w:lang w:val="en-US" w:eastAsia="zh-CN"/>
        </w:rPr>
      </w:pPr>
      <w:r>
        <w:rPr>
          <w:rFonts w:hint="eastAsia"/>
          <w:lang w:val="en-US" w:eastAsia="zh-CN"/>
        </w:rPr>
        <w:t>图26 地图</w:t>
      </w:r>
    </w:p>
    <w:p>
      <w:pPr>
        <w:spacing w:line="240" w:lineRule="auto"/>
        <w:jc w:val="both"/>
        <w:rPr>
          <w:rFonts w:hint="default"/>
          <w:lang w:val="en-US" w:eastAsia="zh-CN"/>
        </w:rPr>
      </w:pPr>
      <w:r>
        <w:rPr>
          <w:rFonts w:hint="eastAsia"/>
          <w:lang w:val="en-US" w:eastAsia="zh-CN"/>
        </w:rPr>
        <w:t>可以由“首页——&gt;网站导航——&gt;地图导航”跳转到此页面。用户可以在右上角搜索框搜索线下店铺位置。点击“计算距离”即可跳转至距离计算页面。地图可以放大缩小移动。</w:t>
      </w:r>
    </w:p>
    <w:p>
      <w:pPr>
        <w:spacing w:line="240" w:lineRule="auto"/>
        <w:jc w:val="both"/>
        <w:rPr>
          <w:rFonts w:hint="default"/>
          <w:lang w:val="en-US" w:eastAsia="zh-CN"/>
        </w:rPr>
      </w:pPr>
    </w:p>
    <w:p>
      <w:pPr>
        <w:spacing w:line="240" w:lineRule="auto"/>
        <w:ind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·用户可以查询距离信息。</w:t>
      </w:r>
    </w:p>
    <w:p>
      <w:pPr>
        <w:spacing w:line="240" w:lineRule="auto"/>
        <w:ind w:firstLine="420" w:firstLineChars="0"/>
      </w:pPr>
      <w:r>
        <w:drawing>
          <wp:inline distT="0" distB="0" distL="114300" distR="114300">
            <wp:extent cx="5266055" cy="2725420"/>
            <wp:effectExtent l="0" t="0" r="10795" b="1778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42"/>
                    <a:stretch>
                      <a:fillRect/>
                    </a:stretch>
                  </pic:blipFill>
                  <pic:spPr>
                    <a:xfrm>
                      <a:off x="0" y="0"/>
                      <a:ext cx="5266055" cy="2725420"/>
                    </a:xfrm>
                    <a:prstGeom prst="rect">
                      <a:avLst/>
                    </a:prstGeom>
                    <a:noFill/>
                    <a:ln>
                      <a:noFill/>
                    </a:ln>
                  </pic:spPr>
                </pic:pic>
              </a:graphicData>
            </a:graphic>
          </wp:inline>
        </w:drawing>
      </w:r>
    </w:p>
    <w:p>
      <w:pPr>
        <w:spacing w:line="240" w:lineRule="auto"/>
        <w:ind w:firstLine="420" w:firstLineChars="0"/>
        <w:jc w:val="center"/>
        <w:rPr>
          <w:rFonts w:hint="eastAsia"/>
          <w:lang w:val="en-US" w:eastAsia="zh-CN"/>
        </w:rPr>
      </w:pPr>
      <w:r>
        <w:rPr>
          <w:rFonts w:hint="eastAsia"/>
          <w:lang w:val="en-US" w:eastAsia="zh-CN"/>
        </w:rPr>
        <w:t>图27 距离计算</w:t>
      </w:r>
    </w:p>
    <w:p>
      <w:pPr>
        <w:spacing w:line="240" w:lineRule="auto"/>
        <w:ind w:firstLine="420" w:firstLineChars="0"/>
        <w:jc w:val="both"/>
        <w:rPr>
          <w:rFonts w:hint="default"/>
          <w:lang w:val="en-US" w:eastAsia="zh-CN"/>
        </w:rPr>
      </w:pPr>
      <w:r>
        <w:rPr>
          <w:rFonts w:hint="eastAsia"/>
          <w:lang w:val="en-US" w:eastAsia="zh-CN"/>
        </w:rPr>
        <w:t>用户可以移动蓝色坐标，计算任意两地点的距离。点击右上角的蓝色箭头即可返回地图搜索页面。</w:t>
      </w:r>
    </w:p>
    <w:p>
      <w:pPr>
        <w:spacing w:line="240" w:lineRule="auto"/>
        <w:ind w:firstLine="420" w:firstLineChars="0"/>
        <w:rPr>
          <w:rFonts w:hint="eastAsia" w:asciiTheme="minorEastAsia" w:hAnsiTheme="minorEastAsia" w:eastAsiaTheme="minorEastAsia"/>
          <w:snapToGrid w:val="0"/>
          <w:sz w:val="21"/>
          <w:szCs w:val="21"/>
          <w:lang w:val="en-US" w:eastAsia="zh-CN"/>
        </w:rPr>
      </w:pPr>
    </w:p>
    <w:p>
      <w:pPr>
        <w:spacing w:line="240" w:lineRule="auto"/>
        <w:ind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·提供城市动画页面</w:t>
      </w:r>
    </w:p>
    <w:p>
      <w:pPr>
        <w:numPr>
          <w:ilvl w:val="0"/>
          <w:numId w:val="0"/>
        </w:numPr>
        <w:jc w:val="both"/>
      </w:pPr>
      <w:r>
        <w:drawing>
          <wp:inline distT="0" distB="0" distL="114300" distR="114300">
            <wp:extent cx="5278120" cy="2421890"/>
            <wp:effectExtent l="0" t="0" r="17780" b="1651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43"/>
                    <a:stretch>
                      <a:fillRect/>
                    </a:stretch>
                  </pic:blipFill>
                  <pic:spPr>
                    <a:xfrm>
                      <a:off x="0" y="0"/>
                      <a:ext cx="5278120" cy="242189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图28 城市动画</w:t>
      </w:r>
    </w:p>
    <w:p>
      <w:pPr>
        <w:numPr>
          <w:ilvl w:val="0"/>
          <w:numId w:val="0"/>
        </w:numPr>
        <w:jc w:val="both"/>
        <w:rPr>
          <w:rFonts w:hint="default"/>
          <w:lang w:val="en-US" w:eastAsia="zh-CN"/>
        </w:rPr>
      </w:pPr>
      <w:r>
        <w:rPr>
          <w:rFonts w:hint="eastAsia"/>
          <w:lang w:val="en-US" w:eastAsia="zh-CN"/>
        </w:rPr>
        <w:t>可由“首页——&gt;网站导航——&gt;城市美景”导航至此页面，此页面用来展示上海市动画，刺激用户出门线下消费。</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spacing w:line="360" w:lineRule="auto"/>
        <w:rPr>
          <w:rFonts w:asciiTheme="minorEastAsia" w:hAnsiTheme="minorEastAsia" w:eastAsiaTheme="minorEastAsia"/>
          <w:snapToGrid w:val="0"/>
          <w:sz w:val="24"/>
          <w:lang w:val="en-GB" w:eastAsia="en-US"/>
        </w:rPr>
      </w:pPr>
      <w:r>
        <w:rPr>
          <w:rFonts w:hint="eastAsia" w:asciiTheme="minorEastAsia" w:hAnsiTheme="minorEastAsia" w:eastAsiaTheme="minorEastAsia"/>
          <w:snapToGrid w:val="0"/>
          <w:sz w:val="24"/>
          <w:lang w:val="en-GB" w:eastAsia="zh-CN"/>
        </w:rPr>
        <w:t>（</w:t>
      </w:r>
      <w:r>
        <w:rPr>
          <w:rFonts w:hint="eastAsia" w:asciiTheme="minorEastAsia" w:hAnsiTheme="minorEastAsia" w:eastAsiaTheme="minorEastAsia"/>
          <w:snapToGrid w:val="0"/>
          <w:sz w:val="24"/>
          <w:lang w:val="en-US" w:eastAsia="zh-CN"/>
        </w:rPr>
        <w:t>7）</w:t>
      </w:r>
      <w:r>
        <w:rPr>
          <w:rFonts w:asciiTheme="minorEastAsia" w:hAnsiTheme="minorEastAsia" w:eastAsiaTheme="minorEastAsia"/>
          <w:snapToGrid w:val="0"/>
          <w:sz w:val="24"/>
          <w:lang w:val="en-GB" w:eastAsia="en-US"/>
        </w:rPr>
        <w:t>搜索与筛选功能：</w:t>
      </w:r>
    </w:p>
    <w:p>
      <w:pPr>
        <w:spacing w:line="360" w:lineRule="auto"/>
        <w:ind w:left="840"/>
        <w:rPr>
          <w:rFonts w:hint="eastAsia" w:asciiTheme="minorEastAsia" w:hAnsiTheme="minorEastAsia" w:eastAsiaTheme="minorEastAsia"/>
          <w:snapToGrid w:val="0"/>
          <w:sz w:val="24"/>
          <w:lang w:val="en-GB" w:eastAsia="zh-CN"/>
        </w:rPr>
      </w:pPr>
      <w:r>
        <w:rPr>
          <w:rFonts w:asciiTheme="minorEastAsia" w:hAnsiTheme="minorEastAsia" w:eastAsiaTheme="minorEastAsia"/>
          <w:snapToGrid w:val="0"/>
          <w:sz w:val="24"/>
          <w:lang w:val="en-GB"/>
        </w:rPr>
        <w:t>搜索栏优化：优化搜索栏，支持实时搜索和搜索提示，提高搜索体验</w:t>
      </w:r>
      <w:r>
        <w:rPr>
          <w:rFonts w:hint="eastAsia" w:asciiTheme="minorEastAsia" w:hAnsiTheme="minorEastAsia" w:eastAsiaTheme="minorEastAsia"/>
          <w:snapToGrid w:val="0"/>
          <w:sz w:val="24"/>
          <w:lang w:val="en-GB" w:eastAsia="zh-CN"/>
        </w:rPr>
        <w:t>。</w:t>
      </w:r>
    </w:p>
    <w:p>
      <w:pPr>
        <w:numPr>
          <w:ilvl w:val="0"/>
          <w:numId w:val="0"/>
        </w:numPr>
        <w:jc w:val="both"/>
      </w:pPr>
      <w:r>
        <w:drawing>
          <wp:inline distT="0" distB="0" distL="114300" distR="114300">
            <wp:extent cx="5275580" cy="2559685"/>
            <wp:effectExtent l="0" t="0" r="1270" b="1206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44"/>
                    <a:stretch>
                      <a:fillRect/>
                    </a:stretch>
                  </pic:blipFill>
                  <pic:spPr>
                    <a:xfrm>
                      <a:off x="0" y="0"/>
                      <a:ext cx="5275580" cy="2559685"/>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lang w:val="en-US" w:eastAsia="zh-CN"/>
        </w:rPr>
        <w:t>图29 搜索栏优化</w:t>
      </w:r>
    </w:p>
    <w:p>
      <w:pPr>
        <w:numPr>
          <w:ilvl w:val="0"/>
          <w:numId w:val="0"/>
        </w:numPr>
        <w:jc w:val="both"/>
      </w:pPr>
    </w:p>
    <w:p>
      <w:pPr>
        <w:numPr>
          <w:ilvl w:val="0"/>
          <w:numId w:val="0"/>
        </w:numPr>
        <w:jc w:val="both"/>
        <w:rPr>
          <w:rFonts w:hint="default" w:eastAsia="宋体"/>
          <w:lang w:val="en-US" w:eastAsia="zh-CN"/>
        </w:rPr>
      </w:pPr>
      <w:r>
        <w:rPr>
          <w:rFonts w:hint="eastAsia"/>
          <w:lang w:val="en-US" w:eastAsia="zh-CN"/>
        </w:rPr>
        <w:t>当用户搜索商品时，有搜索提示。</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2"/>
        </w:numPr>
        <w:ind w:left="0" w:leftChars="0" w:firstLine="0" w:firstLineChars="0"/>
        <w:jc w:val="both"/>
        <w:rPr>
          <w:rFonts w:hAnsi="宋体"/>
          <w:b/>
          <w:sz w:val="28"/>
          <w:szCs w:val="28"/>
        </w:rPr>
      </w:pPr>
      <w:r>
        <w:rPr>
          <w:rFonts w:hAnsi="宋体"/>
          <w:b/>
          <w:sz w:val="28"/>
          <w:szCs w:val="28"/>
        </w:rPr>
        <w:t>网页的实现</w:t>
      </w:r>
    </w:p>
    <w:p>
      <w:pPr>
        <w:numPr>
          <w:ilvl w:val="0"/>
          <w:numId w:val="0"/>
        </w:numPr>
        <w:ind w:leftChars="0" w:firstLine="420" w:firstLineChars="0"/>
        <w:jc w:val="both"/>
        <w:rPr>
          <w:rFonts w:hint="eastAsia" w:hAnsi="宋体"/>
          <w:b/>
          <w:sz w:val="21"/>
          <w:szCs w:val="21"/>
          <w:lang w:val="en-US" w:eastAsia="zh-CN"/>
        </w:rPr>
      </w:pPr>
      <w:r>
        <w:rPr>
          <w:rFonts w:hint="eastAsia" w:hAnsi="宋体"/>
          <w:b/>
          <w:sz w:val="21"/>
          <w:szCs w:val="21"/>
          <w:lang w:val="en-US" w:eastAsia="zh-CN"/>
        </w:rPr>
        <w:t>下面只对新增的功能进行解释，之前有的功能和页面就不再阐述。</w:t>
      </w:r>
    </w:p>
    <w:p>
      <w:pPr>
        <w:numPr>
          <w:ilvl w:val="0"/>
          <w:numId w:val="0"/>
        </w:numPr>
        <w:jc w:val="both"/>
        <w:rPr>
          <w:rFonts w:hint="eastAsia" w:hAnsi="宋体"/>
          <w:b/>
          <w:sz w:val="21"/>
          <w:szCs w:val="21"/>
          <w:lang w:val="en-US" w:eastAsia="zh-CN"/>
        </w:rPr>
      </w:pPr>
    </w:p>
    <w:p>
      <w:pPr>
        <w:numPr>
          <w:ilvl w:val="0"/>
          <w:numId w:val="4"/>
        </w:numPr>
        <w:jc w:val="both"/>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用户登录与个人中心</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·实现了用户登录界面，用户可以登录自己的账号。</w:t>
      </w:r>
    </w:p>
    <w:p>
      <w:pPr>
        <w:numPr>
          <w:ilvl w:val="0"/>
          <w:numId w:val="0"/>
        </w:numPr>
        <w:jc w:val="both"/>
        <w:rPr>
          <w:rFonts w:hint="eastAsia" w:asciiTheme="minorEastAsia" w:hAnsiTheme="minorEastAsia" w:eastAsiaTheme="minorEastAsia"/>
          <w:sz w:val="21"/>
          <w:szCs w:val="21"/>
          <w:lang w:val="en-US" w:eastAsia="zh-CN"/>
        </w:rPr>
      </w:pPr>
    </w:p>
    <w:p>
      <w:pPr>
        <w:numPr>
          <w:ilvl w:val="0"/>
          <w:numId w:val="0"/>
        </w:numPr>
        <w:jc w:val="both"/>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重点功能：</w:t>
      </w:r>
    </w:p>
    <w:p>
      <w:pPr>
        <w:numPr>
          <w:ilvl w:val="0"/>
          <w:numId w:val="0"/>
        </w:numPr>
        <w:jc w:val="center"/>
        <w:rPr>
          <w:rFonts w:hint="eastAsia" w:asciiTheme="minorEastAsia" w:hAnsiTheme="minorEastAsia" w:eastAsiaTheme="minorEastAsia"/>
          <w:sz w:val="21"/>
          <w:szCs w:val="21"/>
          <w:lang w:val="en-US" w:eastAsia="zh-CN"/>
        </w:rPr>
      </w:pPr>
      <w:r>
        <w:drawing>
          <wp:anchor distT="0" distB="0" distL="114300" distR="114300" simplePos="0" relativeHeight="251660288" behindDoc="0" locked="0" layoutInCell="1" allowOverlap="1">
            <wp:simplePos x="0" y="0"/>
            <wp:positionH relativeFrom="column">
              <wp:posOffset>2635250</wp:posOffset>
            </wp:positionH>
            <wp:positionV relativeFrom="paragraph">
              <wp:posOffset>76200</wp:posOffset>
            </wp:positionV>
            <wp:extent cx="2251075" cy="2441575"/>
            <wp:effectExtent l="0" t="0" r="15875" b="1587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5"/>
                    <a:stretch>
                      <a:fillRect/>
                    </a:stretch>
                  </pic:blipFill>
                  <pic:spPr>
                    <a:xfrm>
                      <a:off x="0" y="0"/>
                      <a:ext cx="2251075" cy="2441575"/>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0</wp:posOffset>
            </wp:positionH>
            <wp:positionV relativeFrom="paragraph">
              <wp:posOffset>68580</wp:posOffset>
            </wp:positionV>
            <wp:extent cx="2339340" cy="2426335"/>
            <wp:effectExtent l="0" t="0" r="3810" b="1206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6"/>
                    <a:stretch>
                      <a:fillRect/>
                    </a:stretch>
                  </pic:blipFill>
                  <pic:spPr>
                    <a:xfrm>
                      <a:off x="0" y="0"/>
                      <a:ext cx="2339340" cy="2426335"/>
                    </a:xfrm>
                    <a:prstGeom prst="rect">
                      <a:avLst/>
                    </a:prstGeom>
                    <a:noFill/>
                    <a:ln>
                      <a:noFill/>
                    </a:ln>
                  </pic:spPr>
                </pic:pic>
              </a:graphicData>
            </a:graphic>
          </wp:anchor>
        </w:drawing>
      </w:r>
      <w:r>
        <w:rPr>
          <w:rFonts w:hint="eastAsia" w:asciiTheme="minorEastAsia" w:hAnsiTheme="minorEastAsia" w:eastAsiaTheme="minorEastAsia"/>
          <w:sz w:val="21"/>
          <w:szCs w:val="21"/>
          <w:lang w:val="en-US" w:eastAsia="zh-CN"/>
        </w:rPr>
        <w:t>图30 登录界面重点功能</w:t>
      </w:r>
    </w:p>
    <w:p>
      <w:pPr>
        <w:numPr>
          <w:ilvl w:val="0"/>
          <w:numId w:val="0"/>
        </w:numPr>
        <w:jc w:val="both"/>
        <w:rPr>
          <w:rFonts w:hint="eastAsia" w:asciiTheme="minorEastAsia" w:hAnsiTheme="minorEastAsia" w:eastAsiaTheme="minorEastAsia"/>
          <w:sz w:val="21"/>
          <w:szCs w:val="21"/>
          <w:lang w:val="en-US" w:eastAsia="zh-CN"/>
        </w:rPr>
      </w:pPr>
    </w:p>
    <w:p>
      <w:pPr>
        <w:numPr>
          <w:ilvl w:val="0"/>
          <w:numId w:val="0"/>
        </w:numPr>
        <w:jc w:val="both"/>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代码截图：</w:t>
      </w:r>
    </w:p>
    <w:p>
      <w:pPr>
        <w:numPr>
          <w:ilvl w:val="0"/>
          <w:numId w:val="0"/>
        </w:numPr>
        <w:jc w:val="both"/>
      </w:pPr>
      <w:r>
        <w:drawing>
          <wp:inline distT="0" distB="0" distL="114300" distR="114300">
            <wp:extent cx="5019675" cy="2774315"/>
            <wp:effectExtent l="0" t="0" r="9525" b="698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7"/>
                    <a:stretch>
                      <a:fillRect/>
                    </a:stretch>
                  </pic:blipFill>
                  <pic:spPr>
                    <a:xfrm>
                      <a:off x="0" y="0"/>
                      <a:ext cx="5019675" cy="277431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图31 登录界面html代码</w:t>
      </w:r>
    </w:p>
    <w:p>
      <w:pPr>
        <w:numPr>
          <w:ilvl w:val="0"/>
          <w:numId w:val="0"/>
        </w:numPr>
        <w:jc w:val="center"/>
        <w:rPr>
          <w:rFonts w:hint="default"/>
          <w:lang w:val="en-US" w:eastAsia="zh-CN"/>
        </w:rPr>
      </w:pPr>
    </w:p>
    <w:p>
      <w:pPr>
        <w:numPr>
          <w:ilvl w:val="0"/>
          <w:numId w:val="0"/>
        </w:numPr>
        <w:jc w:val="both"/>
        <w:rPr>
          <w:rFonts w:hint="eastAsia"/>
          <w:lang w:val="en-US" w:eastAsia="zh-CN"/>
        </w:rPr>
      </w:pPr>
      <w:r>
        <w:rPr>
          <w:rFonts w:hint="eastAsia"/>
          <w:lang w:val="en-US" w:eastAsia="zh-CN"/>
        </w:rPr>
        <w:t>说明：</w:t>
      </w:r>
    </w:p>
    <w:p>
      <w:pPr>
        <w:numPr>
          <w:ilvl w:val="0"/>
          <w:numId w:val="0"/>
        </w:numPr>
        <w:jc w:val="both"/>
        <w:rPr>
          <w:rFonts w:hint="eastAsia"/>
          <w:lang w:val="en-US" w:eastAsia="zh-CN"/>
        </w:rPr>
      </w:pPr>
      <w:r>
        <w:rPr>
          <w:rFonts w:hint="eastAsia"/>
          <w:lang w:val="en-US" w:eastAsia="zh-CN"/>
        </w:rPr>
        <w:t>含两种不同的登录方式：</w:t>
      </w:r>
    </w:p>
    <w:p>
      <w:pPr>
        <w:numPr>
          <w:ilvl w:val="0"/>
          <w:numId w:val="0"/>
        </w:numPr>
        <w:jc w:val="both"/>
        <w:rPr>
          <w:rFonts w:hint="eastAsia"/>
          <w:lang w:val="en-US" w:eastAsia="zh-CN"/>
        </w:rPr>
      </w:pPr>
      <w:r>
        <w:rPr>
          <w:rFonts w:hint="eastAsia"/>
          <w:lang w:val="en-US" w:eastAsia="zh-CN"/>
        </w:rPr>
        <w:t>扫码登录：</w:t>
      </w:r>
    </w:p>
    <w:p>
      <w:pPr>
        <w:numPr>
          <w:ilvl w:val="0"/>
          <w:numId w:val="0"/>
        </w:numPr>
        <w:jc w:val="both"/>
        <w:rPr>
          <w:rFonts w:hint="eastAsia"/>
          <w:lang w:val="en-US" w:eastAsia="zh-CN"/>
        </w:rPr>
      </w:pPr>
      <w:r>
        <w:rPr>
          <w:rFonts w:hint="eastAsia"/>
          <w:lang w:val="en-US" w:eastAsia="zh-CN"/>
        </w:rPr>
        <w:t>默认显示为“扫码登录”选项。</w:t>
      </w:r>
    </w:p>
    <w:p>
      <w:pPr>
        <w:numPr>
          <w:ilvl w:val="0"/>
          <w:numId w:val="0"/>
        </w:numPr>
        <w:jc w:val="both"/>
        <w:rPr>
          <w:rFonts w:hint="eastAsia"/>
          <w:lang w:val="en-US" w:eastAsia="zh-CN"/>
        </w:rPr>
      </w:pPr>
      <w:r>
        <w:rPr>
          <w:rFonts w:hint="eastAsia"/>
          <w:lang w:val="en-US" w:eastAsia="zh-CN"/>
        </w:rPr>
        <w:t>显示了一张图片，并提示用户在手机京东App中打开，然后扫描二维码进行登录。</w:t>
      </w:r>
    </w:p>
    <w:p>
      <w:pPr>
        <w:numPr>
          <w:ilvl w:val="0"/>
          <w:numId w:val="0"/>
        </w:numPr>
        <w:jc w:val="both"/>
        <w:rPr>
          <w:rFonts w:hint="eastAsia"/>
          <w:lang w:val="en-US" w:eastAsia="zh-CN"/>
        </w:rPr>
      </w:pPr>
      <w:r>
        <w:rPr>
          <w:rFonts w:hint="eastAsia"/>
          <w:lang w:val="en-US" w:eastAsia="zh-CN"/>
        </w:rPr>
        <w:t>在提示信息下方有一个链接，写着“立即注册”，点击该链接将跳转到注册页面。</w:t>
      </w:r>
    </w:p>
    <w:p>
      <w:pPr>
        <w:numPr>
          <w:ilvl w:val="0"/>
          <w:numId w:val="0"/>
        </w:numPr>
        <w:jc w:val="both"/>
        <w:rPr>
          <w:rFonts w:hint="eastAsia"/>
          <w:lang w:val="en-US" w:eastAsia="zh-CN"/>
        </w:rPr>
      </w:pPr>
      <w:r>
        <w:rPr>
          <w:rFonts w:hint="eastAsia"/>
          <w:lang w:val="en-US" w:eastAsia="zh-CN"/>
        </w:rPr>
        <w:t>账户登录：</w:t>
      </w:r>
    </w:p>
    <w:p>
      <w:pPr>
        <w:numPr>
          <w:ilvl w:val="0"/>
          <w:numId w:val="0"/>
        </w:numPr>
        <w:jc w:val="both"/>
        <w:rPr>
          <w:rFonts w:hint="eastAsia"/>
          <w:lang w:val="en-US" w:eastAsia="zh-CN"/>
        </w:rPr>
      </w:pPr>
      <w:r>
        <w:rPr>
          <w:rFonts w:hint="eastAsia"/>
          <w:lang w:val="en-US" w:eastAsia="zh-CN"/>
        </w:rPr>
        <w:t>第二个选项是使用账户登录。</w:t>
      </w:r>
    </w:p>
    <w:p>
      <w:pPr>
        <w:numPr>
          <w:ilvl w:val="0"/>
          <w:numId w:val="0"/>
        </w:numPr>
        <w:jc w:val="both"/>
        <w:rPr>
          <w:rFonts w:hint="eastAsia"/>
          <w:lang w:val="en-US" w:eastAsia="zh-CN"/>
        </w:rPr>
      </w:pPr>
      <w:r>
        <w:rPr>
          <w:rFonts w:hint="eastAsia"/>
          <w:lang w:val="en-US" w:eastAsia="zh-CN"/>
        </w:rPr>
        <w:t>用户需要输入邮箱/用户名/已验证手机和密码。</w:t>
      </w:r>
    </w:p>
    <w:p>
      <w:pPr>
        <w:numPr>
          <w:ilvl w:val="0"/>
          <w:numId w:val="0"/>
        </w:numPr>
        <w:jc w:val="both"/>
        <w:rPr>
          <w:rFonts w:hint="eastAsia"/>
          <w:lang w:val="en-US" w:eastAsia="zh-CN"/>
        </w:rPr>
      </w:pPr>
      <w:r>
        <w:rPr>
          <w:rFonts w:hint="eastAsia"/>
          <w:lang w:val="en-US" w:eastAsia="zh-CN"/>
        </w:rPr>
        <w:t>还有一个“自动登录”的复选框和一个“忘记密码”的链接。</w:t>
      </w:r>
    </w:p>
    <w:p>
      <w:pPr>
        <w:numPr>
          <w:ilvl w:val="0"/>
          <w:numId w:val="0"/>
        </w:numPr>
        <w:jc w:val="both"/>
        <w:rPr>
          <w:rFonts w:hint="eastAsia"/>
          <w:lang w:val="en-US" w:eastAsia="zh-CN"/>
        </w:rPr>
      </w:pPr>
      <w:r>
        <w:rPr>
          <w:rFonts w:hint="eastAsia"/>
          <w:lang w:val="en-US" w:eastAsia="zh-CN"/>
        </w:rPr>
        <w:t>在输入账户信息的下方有一个“立即注册”的链接，同样将用户引导到注册页面。</w:t>
      </w:r>
    </w:p>
    <w:p>
      <w:pPr>
        <w:numPr>
          <w:ilvl w:val="0"/>
          <w:numId w:val="0"/>
        </w:numPr>
        <w:jc w:val="both"/>
        <w:rPr>
          <w:rFonts w:hint="eastAsia"/>
          <w:lang w:val="en-US" w:eastAsia="zh-CN"/>
        </w:rPr>
      </w:pPr>
    </w:p>
    <w:p>
      <w:pPr>
        <w:numPr>
          <w:ilvl w:val="0"/>
          <w:numId w:val="0"/>
        </w:numPr>
        <w:jc w:val="both"/>
      </w:pPr>
      <w:r>
        <w:drawing>
          <wp:inline distT="0" distB="0" distL="114300" distR="114300">
            <wp:extent cx="5274310" cy="2146935"/>
            <wp:effectExtent l="0" t="0" r="2540" b="571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8"/>
                    <a:stretch>
                      <a:fillRect/>
                    </a:stretch>
                  </pic:blipFill>
                  <pic:spPr>
                    <a:xfrm>
                      <a:off x="0" y="0"/>
                      <a:ext cx="5274310" cy="2146935"/>
                    </a:xfrm>
                    <a:prstGeom prst="rect">
                      <a:avLst/>
                    </a:prstGeom>
                    <a:noFill/>
                    <a:ln>
                      <a:noFill/>
                    </a:ln>
                  </pic:spPr>
                </pic:pic>
              </a:graphicData>
            </a:graphic>
          </wp:inline>
        </w:drawing>
      </w:r>
    </w:p>
    <w:p>
      <w:pPr>
        <w:numPr>
          <w:ilvl w:val="0"/>
          <w:numId w:val="0"/>
        </w:numPr>
        <w:jc w:val="both"/>
      </w:pPr>
      <w:r>
        <w:drawing>
          <wp:inline distT="0" distB="0" distL="114300" distR="114300">
            <wp:extent cx="5271770" cy="861060"/>
            <wp:effectExtent l="0" t="0" r="5080" b="152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9"/>
                    <a:stretch>
                      <a:fillRect/>
                    </a:stretch>
                  </pic:blipFill>
                  <pic:spPr>
                    <a:xfrm>
                      <a:off x="0" y="0"/>
                      <a:ext cx="5271770" cy="86106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图32  登录页面JS代码</w:t>
      </w:r>
    </w:p>
    <w:p>
      <w:pPr>
        <w:numPr>
          <w:ilvl w:val="0"/>
          <w:numId w:val="0"/>
        </w:numPr>
        <w:jc w:val="center"/>
        <w:rPr>
          <w:rFonts w:hint="eastAsia"/>
          <w:lang w:val="en-US" w:eastAsia="zh-CN"/>
        </w:rPr>
      </w:pPr>
    </w:p>
    <w:p>
      <w:pPr>
        <w:numPr>
          <w:ilvl w:val="0"/>
          <w:numId w:val="0"/>
        </w:numPr>
        <w:jc w:val="both"/>
        <w:rPr>
          <w:rFonts w:hint="default"/>
          <w:lang w:val="en-US" w:eastAsia="zh-CN"/>
        </w:rPr>
      </w:pPr>
      <w:r>
        <w:rPr>
          <w:rFonts w:hint="default"/>
          <w:lang w:val="en-US" w:eastAsia="zh-CN"/>
        </w:rPr>
        <w:t>功能解释：</w:t>
      </w:r>
    </w:p>
    <w:p>
      <w:pPr>
        <w:numPr>
          <w:ilvl w:val="0"/>
          <w:numId w:val="0"/>
        </w:numPr>
        <w:jc w:val="both"/>
        <w:rPr>
          <w:rFonts w:hint="default"/>
          <w:lang w:val="en-US" w:eastAsia="zh-CN"/>
        </w:rPr>
      </w:pPr>
      <w:r>
        <w:rPr>
          <w:rFonts w:hint="default"/>
          <w:lang w:val="en-US" w:eastAsia="zh-CN"/>
        </w:rPr>
        <w:t>当鼠标移到选项卡元素（.loginhead&gt;div）上时，会触发 mouseover 事件。</w:t>
      </w:r>
    </w:p>
    <w:p>
      <w:pPr>
        <w:numPr>
          <w:ilvl w:val="0"/>
          <w:numId w:val="0"/>
        </w:numPr>
        <w:jc w:val="both"/>
        <w:rPr>
          <w:rFonts w:hint="default"/>
          <w:lang w:val="en-US" w:eastAsia="zh-CN"/>
        </w:rPr>
      </w:pPr>
      <w:r>
        <w:rPr>
          <w:rFonts w:hint="default"/>
          <w:lang w:val="en-US" w:eastAsia="zh-CN"/>
        </w:rPr>
        <w:t>函数 uat 中的代码将捕获当前选项卡的索引位置，并根据此索引位置执行以下操作：添加类名 'on' 到当前选项卡元素，移除其兄弟元素的 'on' 类名。</w:t>
      </w:r>
    </w:p>
    <w:p>
      <w:pPr>
        <w:numPr>
          <w:ilvl w:val="0"/>
          <w:numId w:val="0"/>
        </w:numPr>
        <w:jc w:val="both"/>
        <w:rPr>
          <w:rFonts w:hint="default"/>
          <w:lang w:val="en-US" w:eastAsia="zh-CN"/>
        </w:rPr>
      </w:pPr>
      <w:r>
        <w:rPr>
          <w:rFonts w:hint="default"/>
          <w:lang w:val="en-US" w:eastAsia="zh-CN"/>
        </w:rPr>
        <w:t>显示对应索引位置的内容元素（.loginC&gt;div），同时隐藏其他兄弟元素。</w:t>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如此，当鼠标悬浮在“扫码登录”时，就会显示扫码登录对应的div，当鼠标悬浮在“账号登录”时就会显示另一个div。</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default"/>
          <w:lang w:val="en-US" w:eastAsia="zh-CN"/>
        </w:rPr>
      </w:pP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·实现了账号注册页面，新用户可以注册自己的账号。</w:t>
      </w:r>
    </w:p>
    <w:p>
      <w:pPr>
        <w:numPr>
          <w:ilvl w:val="0"/>
          <w:numId w:val="0"/>
        </w:numPr>
        <w:jc w:val="both"/>
        <w:rPr>
          <w:rFonts w:hint="eastAsia"/>
          <w:lang w:val="en-US" w:eastAsia="zh-CN"/>
        </w:rPr>
      </w:pPr>
      <w:r>
        <w:rPr>
          <w:rFonts w:hint="eastAsia"/>
          <w:lang w:val="en-US" w:eastAsia="zh-CN"/>
        </w:rPr>
        <w:t>重点功能：</w:t>
      </w:r>
    </w:p>
    <w:p>
      <w:pPr>
        <w:numPr>
          <w:ilvl w:val="0"/>
          <w:numId w:val="0"/>
        </w:numPr>
        <w:jc w:val="center"/>
      </w:pPr>
      <w:r>
        <w:drawing>
          <wp:inline distT="0" distB="0" distL="114300" distR="114300">
            <wp:extent cx="1990725" cy="2072005"/>
            <wp:effectExtent l="0" t="0" r="952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1990725" cy="207200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图33 注册页面重点功能</w:t>
      </w:r>
    </w:p>
    <w:p>
      <w:pPr>
        <w:numPr>
          <w:ilvl w:val="0"/>
          <w:numId w:val="0"/>
        </w:numPr>
        <w:jc w:val="both"/>
        <w:rPr>
          <w:rFonts w:hint="eastAsia"/>
          <w:lang w:val="en-US" w:eastAsia="zh-CN"/>
        </w:rPr>
      </w:pPr>
      <w:r>
        <w:rPr>
          <w:rFonts w:hint="eastAsia"/>
          <w:lang w:val="en-US" w:eastAsia="zh-CN"/>
        </w:rPr>
        <w:t>重点部分为错误提示信息和验证码的获取。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代码截图：</w:t>
      </w:r>
    </w:p>
    <w:p>
      <w:pPr>
        <w:numPr>
          <w:ilvl w:val="0"/>
          <w:numId w:val="0"/>
        </w:numPr>
        <w:jc w:val="both"/>
      </w:pPr>
      <w:r>
        <w:drawing>
          <wp:inline distT="0" distB="0" distL="114300" distR="114300">
            <wp:extent cx="4596765" cy="3442335"/>
            <wp:effectExtent l="0" t="0" r="13335" b="57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1"/>
                    <a:stretch>
                      <a:fillRect/>
                    </a:stretch>
                  </pic:blipFill>
                  <pic:spPr>
                    <a:xfrm>
                      <a:off x="0" y="0"/>
                      <a:ext cx="4596765" cy="344233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图34 注册页面html代码</w:t>
      </w:r>
    </w:p>
    <w:p>
      <w:pPr>
        <w:numPr>
          <w:ilvl w:val="0"/>
          <w:numId w:val="0"/>
        </w:numPr>
        <w:jc w:val="both"/>
        <w:rPr>
          <w:rFonts w:hint="eastAsia"/>
          <w:lang w:val="en-US" w:eastAsia="zh-CN"/>
        </w:rPr>
      </w:pPr>
      <w:r>
        <w:rPr>
          <w:rFonts w:hint="eastAsia"/>
          <w:lang w:val="en-US" w:eastAsia="zh-CN"/>
        </w:rPr>
        <w:t>说明：</w:t>
      </w:r>
    </w:p>
    <w:p>
      <w:pPr>
        <w:numPr>
          <w:ilvl w:val="0"/>
          <w:numId w:val="0"/>
        </w:numPr>
        <w:jc w:val="both"/>
        <w:rPr>
          <w:rFonts w:hint="default"/>
          <w:lang w:val="en-US" w:eastAsia="zh-CN"/>
        </w:rPr>
      </w:pPr>
      <w:r>
        <w:rPr>
          <w:rFonts w:hint="default"/>
          <w:lang w:val="en-US" w:eastAsia="zh-CN"/>
        </w:rPr>
        <w:t>&lt;div id="signinmain"&gt; 包裹了整个注册内容。</w:t>
      </w:r>
    </w:p>
    <w:p>
      <w:pPr>
        <w:numPr>
          <w:ilvl w:val="0"/>
          <w:numId w:val="0"/>
        </w:numPr>
        <w:jc w:val="both"/>
        <w:rPr>
          <w:rFonts w:hint="default"/>
          <w:lang w:val="en-US" w:eastAsia="zh-CN"/>
        </w:rPr>
      </w:pPr>
      <w:r>
        <w:rPr>
          <w:rFonts w:hint="default"/>
          <w:lang w:val="en-US" w:eastAsia="zh-CN"/>
        </w:rPr>
        <w:t>内部包含一个 &lt;form&gt; 表单，用于提交用户注册信息到 "data/signin.php"。</w:t>
      </w:r>
    </w:p>
    <w:p>
      <w:pPr>
        <w:numPr>
          <w:ilvl w:val="0"/>
          <w:numId w:val="0"/>
        </w:numPr>
        <w:jc w:val="both"/>
        <w:rPr>
          <w:rFonts w:hint="default"/>
          <w:lang w:val="en-US" w:eastAsia="zh-CN"/>
        </w:rPr>
      </w:pPr>
      <w:r>
        <w:rPr>
          <w:rFonts w:hint="default"/>
          <w:lang w:val="en-US" w:eastAsia="zh-CN"/>
        </w:rPr>
        <w:t>表单中包含了用户注册所需的各种信息输入字段以及对应的标签和验证反馈。</w:t>
      </w:r>
    </w:p>
    <w:p>
      <w:pPr>
        <w:numPr>
          <w:ilvl w:val="0"/>
          <w:numId w:val="0"/>
        </w:numPr>
        <w:jc w:val="both"/>
        <w:rPr>
          <w:rFonts w:hint="default"/>
          <w:lang w:val="en-US" w:eastAsia="zh-CN"/>
        </w:rPr>
      </w:pPr>
      <w:r>
        <w:rPr>
          <w:rFonts w:hint="default"/>
          <w:lang w:val="en-US" w:eastAsia="zh-CN"/>
        </w:rPr>
        <w:t>每个用户信息都在一个 .signinpublic 类的 &lt;div&gt; 中，包含了两个子 &lt;div&gt; 元素，一个是输入标签（如用户名、密码等），另一个是用于显示验证反馈的部分（如错误信息）。</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pPr>
      <w:r>
        <w:drawing>
          <wp:inline distT="0" distB="0" distL="114300" distR="114300">
            <wp:extent cx="5272405" cy="2911475"/>
            <wp:effectExtent l="0" t="0" r="4445" b="317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52"/>
                    <a:stretch>
                      <a:fillRect/>
                    </a:stretch>
                  </pic:blipFill>
                  <pic:spPr>
                    <a:xfrm>
                      <a:off x="0" y="0"/>
                      <a:ext cx="5272405" cy="291147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图35 注册页面JS代码</w:t>
      </w:r>
    </w:p>
    <w:p>
      <w:pPr>
        <w:numPr>
          <w:ilvl w:val="0"/>
          <w:numId w:val="0"/>
        </w:numPr>
        <w:jc w:val="both"/>
        <w:rPr>
          <w:rFonts w:hint="eastAsia"/>
          <w:lang w:val="en-US" w:eastAsia="zh-CN"/>
        </w:rPr>
      </w:pPr>
      <w:r>
        <w:rPr>
          <w:rFonts w:hint="eastAsia"/>
          <w:lang w:val="en-US" w:eastAsia="zh-CN"/>
        </w:rPr>
        <w:t>说明：</w:t>
      </w:r>
    </w:p>
    <w:p>
      <w:pPr>
        <w:numPr>
          <w:ilvl w:val="0"/>
          <w:numId w:val="0"/>
        </w:numPr>
        <w:jc w:val="both"/>
        <w:rPr>
          <w:rFonts w:hint="default"/>
          <w:lang w:val="en-US" w:eastAsia="zh-CN"/>
        </w:rPr>
      </w:pPr>
      <w:r>
        <w:rPr>
          <w:rFonts w:hint="default"/>
          <w:lang w:val="en-US" w:eastAsia="zh-CN"/>
        </w:rPr>
        <w:t>当用户名输入框失去焦点时（onblur 事件触发时），此函数会被调用。</w:t>
      </w:r>
    </w:p>
    <w:p>
      <w:pPr>
        <w:numPr>
          <w:ilvl w:val="0"/>
          <w:numId w:val="0"/>
        </w:numPr>
        <w:jc w:val="both"/>
        <w:rPr>
          <w:rFonts w:hint="default"/>
          <w:lang w:val="en-US" w:eastAsia="zh-CN"/>
        </w:rPr>
      </w:pPr>
      <w:r>
        <w:rPr>
          <w:rFonts w:hint="default"/>
          <w:lang w:val="en-US" w:eastAsia="zh-CN"/>
        </w:rPr>
        <w:t>showuser 变量用 jQuery 选择器获取了类为 .showuser 的元素</w:t>
      </w:r>
      <w:r>
        <w:rPr>
          <w:rFonts w:hint="eastAsia"/>
          <w:lang w:val="en-US" w:eastAsia="zh-CN"/>
        </w:rPr>
        <w:t>。</w:t>
      </w:r>
      <w:r>
        <w:rPr>
          <w:rFonts w:hint="default"/>
          <w:lang w:val="en-US" w:eastAsia="zh-CN"/>
        </w:rPr>
        <w:t>inputuser 变量用 jQuery 选择器获取了类为 .inputuser 的输入框元素，即用户名输入框。</w:t>
      </w:r>
    </w:p>
    <w:p>
      <w:pPr>
        <w:numPr>
          <w:ilvl w:val="0"/>
          <w:numId w:val="0"/>
        </w:numPr>
        <w:jc w:val="both"/>
        <w:rPr>
          <w:rFonts w:hint="default"/>
          <w:lang w:val="en-US" w:eastAsia="zh-CN"/>
        </w:rPr>
      </w:pPr>
      <w:r>
        <w:rPr>
          <w:rFonts w:hint="default"/>
          <w:lang w:val="en-US" w:eastAsia="zh-CN"/>
        </w:rPr>
        <w:t>首先，它检查用户名输入是否包含非法字符，如果有，则显示错误提示信息。</w:t>
      </w:r>
    </w:p>
    <w:p>
      <w:pPr>
        <w:numPr>
          <w:ilvl w:val="0"/>
          <w:numId w:val="0"/>
        </w:numPr>
        <w:jc w:val="both"/>
        <w:rPr>
          <w:rFonts w:hint="default"/>
          <w:lang w:val="en-US" w:eastAsia="zh-CN"/>
        </w:rPr>
      </w:pPr>
      <w:r>
        <w:rPr>
          <w:rFonts w:hint="default"/>
          <w:lang w:val="en-US" w:eastAsia="zh-CN"/>
        </w:rPr>
        <w:t>然后，它检查用户名是否为空，如果是，则显示另一个错误提示信息。</w:t>
      </w:r>
    </w:p>
    <w:p>
      <w:pPr>
        <w:numPr>
          <w:ilvl w:val="0"/>
          <w:numId w:val="0"/>
        </w:numPr>
        <w:jc w:val="both"/>
        <w:rPr>
          <w:rFonts w:hint="default"/>
          <w:lang w:val="en-US" w:eastAsia="zh-CN"/>
        </w:rPr>
      </w:pPr>
    </w:p>
    <w:p>
      <w:pPr>
        <w:numPr>
          <w:ilvl w:val="0"/>
          <w:numId w:val="0"/>
        </w:numPr>
        <w:jc w:val="both"/>
      </w:pPr>
      <w:r>
        <w:drawing>
          <wp:inline distT="0" distB="0" distL="114300" distR="114300">
            <wp:extent cx="4782820" cy="3239135"/>
            <wp:effectExtent l="0" t="0" r="17780" b="1841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4782820" cy="323913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图36 注册页面JS代码</w:t>
      </w:r>
    </w:p>
    <w:p>
      <w:pPr>
        <w:numPr>
          <w:ilvl w:val="0"/>
          <w:numId w:val="0"/>
        </w:numPr>
        <w:jc w:val="both"/>
        <w:rPr>
          <w:rFonts w:hint="eastAsia"/>
          <w:lang w:val="en-US" w:eastAsia="zh-CN"/>
        </w:rPr>
      </w:pPr>
      <w:r>
        <w:rPr>
          <w:rFonts w:hint="eastAsia"/>
          <w:lang w:val="en-US" w:eastAsia="zh-CN"/>
        </w:rPr>
        <w:t>逻辑与上述代码类似。</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pPr>
      <w:r>
        <w:drawing>
          <wp:inline distT="0" distB="0" distL="114300" distR="114300">
            <wp:extent cx="5271135" cy="1236345"/>
            <wp:effectExtent l="0" t="0" r="5715" b="190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54"/>
                    <a:stretch>
                      <a:fillRect/>
                    </a:stretch>
                  </pic:blipFill>
                  <pic:spPr>
                    <a:xfrm>
                      <a:off x="0" y="0"/>
                      <a:ext cx="5271135" cy="123634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图37.1 随机验证码</w:t>
      </w:r>
    </w:p>
    <w:p>
      <w:pPr>
        <w:numPr>
          <w:ilvl w:val="0"/>
          <w:numId w:val="0"/>
        </w:numPr>
        <w:jc w:val="both"/>
      </w:pPr>
    </w:p>
    <w:p>
      <w:pPr>
        <w:numPr>
          <w:ilvl w:val="0"/>
          <w:numId w:val="0"/>
        </w:numPr>
        <w:jc w:val="both"/>
      </w:pPr>
      <w:r>
        <w:drawing>
          <wp:inline distT="0" distB="0" distL="114300" distR="114300">
            <wp:extent cx="3990975" cy="1076325"/>
            <wp:effectExtent l="0" t="0" r="9525" b="952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5"/>
                    <a:stretch>
                      <a:fillRect/>
                    </a:stretch>
                  </pic:blipFill>
                  <pic:spPr>
                    <a:xfrm>
                      <a:off x="0" y="0"/>
                      <a:ext cx="3990975" cy="107632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图37.2 随机验证码</w:t>
      </w:r>
    </w:p>
    <w:p>
      <w:pPr>
        <w:numPr>
          <w:ilvl w:val="0"/>
          <w:numId w:val="0"/>
        </w:numPr>
        <w:jc w:val="both"/>
        <w:rPr>
          <w:rFonts w:hint="default"/>
          <w:lang w:val="en-US" w:eastAsia="zh-CN"/>
        </w:rPr>
      </w:pPr>
      <w:r>
        <w:rPr>
          <w:rFonts w:hint="eastAsia"/>
          <w:lang w:val="en-US" w:eastAsia="zh-CN"/>
        </w:rPr>
        <w:t>Auto</w:t>
      </w:r>
      <w:r>
        <w:rPr>
          <w:rFonts w:hint="default"/>
          <w:lang w:val="en-US" w:eastAsia="zh-CN"/>
        </w:rPr>
        <w:t>函数通过 for 循环生成六位随机数字组成的字符串。在每次循环中，它使用 Math.random() 方法生成一个 0 到 1 之间的随机小数，将其乘以 10 并使用 parseInt() 转换为 0 到 9 之间的随机整数，然后将其转换为字符串，并将生成的数字字符串拼接到 str 变量中。最终返回包含六位随机数字的字符串 str。</w:t>
      </w:r>
    </w:p>
    <w:p>
      <w:pPr>
        <w:numPr>
          <w:ilvl w:val="0"/>
          <w:numId w:val="0"/>
        </w:numPr>
        <w:jc w:val="both"/>
        <w:rPr>
          <w:rFonts w:hint="eastAsia"/>
          <w:lang w:val="en-US" w:eastAsia="zh-CN"/>
        </w:rPr>
      </w:pPr>
      <w:r>
        <w:rPr>
          <w:rFonts w:hint="eastAsia"/>
          <w:lang w:val="en-US" w:eastAsia="zh-CN"/>
        </w:rPr>
        <w:t>当类“.siginfour”被点击后，会调用auto函数，生成随机的六位数验证码。</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（2）商品详情页：</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·实现了商品的细节展示，用户可以全面了解商品外观。</w:t>
      </w:r>
    </w:p>
    <w:p>
      <w:pPr>
        <w:numPr>
          <w:ilvl w:val="0"/>
          <w:numId w:val="0"/>
        </w:numPr>
        <w:jc w:val="both"/>
        <w:rPr>
          <w:rFonts w:hint="eastAsia"/>
          <w:lang w:val="en-US" w:eastAsia="zh-CN"/>
        </w:rPr>
      </w:pPr>
      <w:r>
        <w:rPr>
          <w:rFonts w:hint="eastAsia"/>
          <w:lang w:val="en-US" w:eastAsia="zh-CN"/>
        </w:rPr>
        <w:t>重点功能：</w:t>
      </w:r>
    </w:p>
    <w:p>
      <w:pPr>
        <w:numPr>
          <w:ilvl w:val="0"/>
          <w:numId w:val="0"/>
        </w:numPr>
        <w:jc w:val="center"/>
        <w:rPr>
          <w:rFonts w:hint="eastAsia"/>
          <w:lang w:val="en-US" w:eastAsia="zh-CN"/>
        </w:rPr>
      </w:pPr>
      <w:r>
        <w:drawing>
          <wp:anchor distT="0" distB="0" distL="114300" distR="114300" simplePos="0" relativeHeight="251662336" behindDoc="0" locked="0" layoutInCell="1" allowOverlap="1">
            <wp:simplePos x="0" y="0"/>
            <wp:positionH relativeFrom="column">
              <wp:posOffset>2063750</wp:posOffset>
            </wp:positionH>
            <wp:positionV relativeFrom="paragraph">
              <wp:posOffset>268605</wp:posOffset>
            </wp:positionV>
            <wp:extent cx="3263265" cy="1988185"/>
            <wp:effectExtent l="0" t="0" r="13335" b="12065"/>
            <wp:wrapTopAndBottom/>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3263265" cy="198818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0</wp:posOffset>
            </wp:positionH>
            <wp:positionV relativeFrom="paragraph">
              <wp:posOffset>78105</wp:posOffset>
            </wp:positionV>
            <wp:extent cx="1887855" cy="2405380"/>
            <wp:effectExtent l="0" t="0" r="17145" b="13970"/>
            <wp:wrapTopAndBottom/>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7"/>
                    <a:stretch>
                      <a:fillRect/>
                    </a:stretch>
                  </pic:blipFill>
                  <pic:spPr>
                    <a:xfrm>
                      <a:off x="0" y="0"/>
                      <a:ext cx="1887855" cy="2405380"/>
                    </a:xfrm>
                    <a:prstGeom prst="rect">
                      <a:avLst/>
                    </a:prstGeom>
                    <a:noFill/>
                    <a:ln>
                      <a:noFill/>
                    </a:ln>
                  </pic:spPr>
                </pic:pic>
              </a:graphicData>
            </a:graphic>
          </wp:anchor>
        </w:drawing>
      </w:r>
      <w:r>
        <w:rPr>
          <w:rFonts w:hint="eastAsia"/>
          <w:lang w:val="en-US" w:eastAsia="zh-CN"/>
        </w:rPr>
        <w:t>图38 详情页</w:t>
      </w: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both"/>
        <w:rPr>
          <w:rFonts w:hint="eastAsia"/>
          <w:lang w:val="en-US" w:eastAsia="zh-CN"/>
        </w:rPr>
      </w:pPr>
      <w:r>
        <w:rPr>
          <w:rFonts w:hint="eastAsia"/>
          <w:lang w:val="en-US" w:eastAsia="zh-CN"/>
        </w:rPr>
        <w:t xml:space="preserve">代码截图： </w:t>
      </w:r>
    </w:p>
    <w:p>
      <w:pPr>
        <w:numPr>
          <w:ilvl w:val="0"/>
          <w:numId w:val="0"/>
        </w:numPr>
        <w:jc w:val="both"/>
      </w:pPr>
      <w:r>
        <w:drawing>
          <wp:inline distT="0" distB="0" distL="114300" distR="114300">
            <wp:extent cx="5272405" cy="2797810"/>
            <wp:effectExtent l="0" t="0" r="4445"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8"/>
                    <a:stretch>
                      <a:fillRect/>
                    </a:stretch>
                  </pic:blipFill>
                  <pic:spPr>
                    <a:xfrm>
                      <a:off x="0" y="0"/>
                      <a:ext cx="5272405" cy="279781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图39  HTML代码</w:t>
      </w:r>
    </w:p>
    <w:p>
      <w:pPr>
        <w:numPr>
          <w:ilvl w:val="0"/>
          <w:numId w:val="0"/>
        </w:numPr>
        <w:jc w:val="both"/>
        <w:rPr>
          <w:rFonts w:hint="eastAsia"/>
          <w:lang w:val="en-US" w:eastAsia="zh-CN"/>
        </w:rPr>
      </w:pPr>
    </w:p>
    <w:p>
      <w:pPr>
        <w:numPr>
          <w:ilvl w:val="0"/>
          <w:numId w:val="0"/>
        </w:numPr>
        <w:jc w:val="both"/>
      </w:pPr>
      <w:r>
        <w:drawing>
          <wp:inline distT="0" distB="0" distL="114300" distR="114300">
            <wp:extent cx="5067300" cy="2105025"/>
            <wp:effectExtent l="0" t="0" r="0" b="952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59"/>
                    <a:stretch>
                      <a:fillRect/>
                    </a:stretch>
                  </pic:blipFill>
                  <pic:spPr>
                    <a:xfrm>
                      <a:off x="0" y="0"/>
                      <a:ext cx="5067300" cy="2105025"/>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lang w:val="en-US" w:eastAsia="zh-CN"/>
        </w:rPr>
        <w:t>图40  JS代码</w:t>
      </w:r>
    </w:p>
    <w:p>
      <w:pPr>
        <w:numPr>
          <w:ilvl w:val="0"/>
          <w:numId w:val="0"/>
        </w:numPr>
        <w:jc w:val="both"/>
      </w:pPr>
    </w:p>
    <w:p>
      <w:pPr>
        <w:numPr>
          <w:ilvl w:val="0"/>
          <w:numId w:val="0"/>
        </w:numPr>
        <w:jc w:val="both"/>
        <w:rPr>
          <w:rFonts w:hint="eastAsia"/>
          <w:lang w:val="en-US" w:eastAsia="zh-CN"/>
        </w:rPr>
      </w:pPr>
      <w:r>
        <w:rPr>
          <w:rFonts w:hint="default"/>
          <w:lang w:val="en-US" w:eastAsia="zh-CN"/>
        </w:rPr>
        <w:t>选中当前被鼠标移入的元素，然后找到它的子元素中类名为 .mask 的元素，并显示它。这个操作用于显示一个遮罩效果。选中当前元素的 .big 子元素并显示它</w:t>
      </w:r>
      <w:r>
        <w:rPr>
          <w:rFonts w:hint="eastAsia"/>
          <w:lang w:val="en-US" w:eastAsia="zh-CN"/>
        </w:rPr>
        <w:t>。这是一个放大的效果。</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pPr>
      <w:r>
        <w:drawing>
          <wp:inline distT="0" distB="0" distL="114300" distR="114300">
            <wp:extent cx="3547110" cy="3054985"/>
            <wp:effectExtent l="0" t="0" r="15240" b="1206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60"/>
                    <a:stretch>
                      <a:fillRect/>
                    </a:stretch>
                  </pic:blipFill>
                  <pic:spPr>
                    <a:xfrm>
                      <a:off x="0" y="0"/>
                      <a:ext cx="3547110" cy="305498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图41 移动触发JS</w:t>
      </w:r>
    </w:p>
    <w:p>
      <w:pPr>
        <w:numPr>
          <w:ilvl w:val="0"/>
          <w:numId w:val="0"/>
        </w:numPr>
        <w:jc w:val="both"/>
        <w:rPr>
          <w:rFonts w:hint="default"/>
          <w:lang w:val="en-US" w:eastAsia="zh-CN"/>
        </w:rPr>
      </w:pPr>
      <w:r>
        <w:rPr>
          <w:rFonts w:hint="eastAsia"/>
          <w:lang w:val="en-US" w:eastAsia="zh-CN"/>
        </w:rPr>
        <w:t>说明：</w:t>
      </w:r>
    </w:p>
    <w:p>
      <w:pPr>
        <w:numPr>
          <w:ilvl w:val="0"/>
          <w:numId w:val="0"/>
        </w:numPr>
        <w:jc w:val="both"/>
        <w:rPr>
          <w:rFonts w:hint="default"/>
          <w:lang w:val="en-US" w:eastAsia="zh-CN"/>
        </w:rPr>
      </w:pPr>
      <w:r>
        <w:rPr>
          <w:rFonts w:hint="default"/>
          <w:lang w:val="en-US" w:eastAsia="zh-CN"/>
        </w:rPr>
        <w:t>var x = e.pageX - this.offsetLeft; 和 var y = e.pageY - this.offsetTop; - 这两行代码计算了鼠标相对于当前元素左上角的坐标偏移值。</w:t>
      </w:r>
    </w:p>
    <w:p>
      <w:pPr>
        <w:numPr>
          <w:ilvl w:val="0"/>
          <w:numId w:val="0"/>
        </w:numPr>
        <w:jc w:val="both"/>
        <w:rPr>
          <w:rFonts w:hint="default"/>
          <w:lang w:val="en-US" w:eastAsia="zh-CN"/>
        </w:rPr>
      </w:pPr>
      <w:r>
        <w:rPr>
          <w:rFonts w:hint="default"/>
          <w:lang w:val="en-US" w:eastAsia="zh-CN"/>
        </w:rPr>
        <w:t>接下来的几行代码计算了遮罩层的位置，以及大图容器的位置，以实现鼠标移动时的效果：</w:t>
      </w:r>
    </w:p>
    <w:p>
      <w:pPr>
        <w:numPr>
          <w:ilvl w:val="0"/>
          <w:numId w:val="0"/>
        </w:numPr>
        <w:jc w:val="both"/>
        <w:rPr>
          <w:rFonts w:hint="default"/>
          <w:lang w:val="en-US" w:eastAsia="zh-CN"/>
        </w:rPr>
      </w:pPr>
      <w:r>
        <w:rPr>
          <w:rFonts w:hint="default"/>
          <w:lang w:val="en-US" w:eastAsia="zh-CN"/>
        </w:rPr>
        <w:t>maskX 和 maskY 计算了遮罩层 .mask 相对于父元素的偏移值，使其跟随鼠标移动。</w:t>
      </w:r>
    </w:p>
    <w:p>
      <w:pPr>
        <w:numPr>
          <w:ilvl w:val="0"/>
          <w:numId w:val="0"/>
        </w:numPr>
        <w:jc w:val="both"/>
        <w:rPr>
          <w:rFonts w:hint="default"/>
          <w:lang w:val="en-US" w:eastAsia="zh-CN"/>
        </w:rPr>
      </w:pPr>
      <w:r>
        <w:rPr>
          <w:rFonts w:hint="default"/>
          <w:lang w:val="en-US" w:eastAsia="zh-CN"/>
        </w:rPr>
        <w:t>maskMax 计算了遮罩层的最大偏移值，以确保遮罩层不会移出父元素的范围之外。</w:t>
      </w:r>
    </w:p>
    <w:p>
      <w:pPr>
        <w:numPr>
          <w:ilvl w:val="0"/>
          <w:numId w:val="0"/>
        </w:numPr>
        <w:jc w:val="both"/>
        <w:rPr>
          <w:rFonts w:hint="default"/>
          <w:lang w:val="en-US" w:eastAsia="zh-CN"/>
        </w:rPr>
      </w:pPr>
      <w:r>
        <w:rPr>
          <w:rFonts w:hint="default"/>
          <w:lang w:val="en-US" w:eastAsia="zh-CN"/>
        </w:rPr>
        <w:t>通过一些条件语句确保遮罩层的位置不超出父元素的边界，并设置遮罩层的 left 和 top 样式属性，使其跟随鼠标移动。</w:t>
      </w:r>
    </w:p>
    <w:p>
      <w:pPr>
        <w:numPr>
          <w:ilvl w:val="0"/>
          <w:numId w:val="0"/>
        </w:numPr>
        <w:jc w:val="both"/>
        <w:rPr>
          <w:rFonts w:hint="default"/>
          <w:lang w:val="en-US" w:eastAsia="zh-CN"/>
        </w:rPr>
      </w:pPr>
      <w:r>
        <w:rPr>
          <w:rFonts w:hint="default"/>
          <w:lang w:val="en-US" w:eastAsia="zh-CN"/>
        </w:rPr>
        <w:t>bigMax 计算了大图容器的最大偏移值。</w:t>
      </w:r>
    </w:p>
    <w:p>
      <w:pPr>
        <w:numPr>
          <w:ilvl w:val="0"/>
          <w:numId w:val="0"/>
        </w:numPr>
        <w:jc w:val="both"/>
        <w:rPr>
          <w:rFonts w:hint="default"/>
          <w:lang w:val="en-US" w:eastAsia="zh-CN"/>
        </w:rPr>
      </w:pPr>
      <w:r>
        <w:rPr>
          <w:rFonts w:hint="default"/>
          <w:lang w:val="en-US" w:eastAsia="zh-CN"/>
        </w:rPr>
        <w:t>bigX 和 bigY 计算了大图容器的移动位置，用于在鼠标移动时在大图上显示不同的部分。</w:t>
      </w:r>
    </w:p>
    <w:p>
      <w:pPr>
        <w:numPr>
          <w:ilvl w:val="0"/>
          <w:numId w:val="0"/>
        </w:numPr>
        <w:jc w:val="both"/>
        <w:rPr>
          <w:rFonts w:hint="default"/>
          <w:lang w:val="en-US" w:eastAsia="zh-CN"/>
        </w:rPr>
      </w:pPr>
      <w:r>
        <w:rPr>
          <w:rFonts w:hint="default"/>
          <w:lang w:val="en-US" w:eastAsia="zh-CN"/>
        </w:rPr>
        <w:t>最后设置了大图容器 .bigimg 的 left 和 top 样式属性，以实现大图在鼠标移动时的位置变化。</w:t>
      </w:r>
    </w:p>
    <w:p>
      <w:pPr>
        <w:numPr>
          <w:ilvl w:val="0"/>
          <w:numId w:val="0"/>
        </w:numPr>
        <w:jc w:val="both"/>
        <w:rPr>
          <w:rFonts w:hint="default"/>
          <w:lang w:val="en-US" w:eastAsia="zh-CN"/>
        </w:rPr>
      </w:pPr>
    </w:p>
    <w:p>
      <w:pPr>
        <w:numPr>
          <w:ilvl w:val="0"/>
          <w:numId w:val="0"/>
        </w:numPr>
        <w:jc w:val="both"/>
      </w:pPr>
      <w:r>
        <w:drawing>
          <wp:inline distT="0" distB="0" distL="114300" distR="114300">
            <wp:extent cx="5276850" cy="1592580"/>
            <wp:effectExtent l="0" t="0" r="0" b="762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61"/>
                    <a:stretch>
                      <a:fillRect/>
                    </a:stretch>
                  </pic:blipFill>
                  <pic:spPr>
                    <a:xfrm>
                      <a:off x="0" y="0"/>
                      <a:ext cx="5276850" cy="159258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图42 图片切换JS</w:t>
      </w:r>
    </w:p>
    <w:p>
      <w:pPr>
        <w:numPr>
          <w:ilvl w:val="0"/>
          <w:numId w:val="0"/>
        </w:numPr>
        <w:jc w:val="both"/>
        <w:rPr>
          <w:rFonts w:hint="default"/>
          <w:lang w:val="en-US" w:eastAsia="zh-CN"/>
        </w:rPr>
      </w:pPr>
      <w:r>
        <w:rPr>
          <w:rFonts w:hint="default"/>
          <w:lang w:val="en-US" w:eastAsia="zh-CN"/>
        </w:rPr>
        <w:t>将当前悬停的 li 元素添加 "current" 类，并移除其兄弟元素的 "current" 类，以突出显示当前悬停的元素。</w:t>
      </w:r>
    </w:p>
    <w:p>
      <w:pPr>
        <w:numPr>
          <w:ilvl w:val="0"/>
          <w:numId w:val="0"/>
        </w:numPr>
        <w:jc w:val="both"/>
        <w:rPr>
          <w:rFonts w:hint="default"/>
          <w:lang w:val="en-US" w:eastAsia="zh-CN"/>
        </w:rPr>
      </w:pPr>
      <w:r>
        <w:rPr>
          <w:rFonts w:hint="default"/>
          <w:lang w:val="en-US" w:eastAsia="zh-CN"/>
        </w:rPr>
        <w:t>获取当前悬停的 li 元素下的 img 元素的 src 属性，并将其设置为预览图（.preview_img img）和大图（.big img）的 src 属性，实现预览图和大图的切换显示。</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（3）购物车功能：</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·实现了购物车界面，用户可以添加删除商品，并跳转至支付页面</w:t>
      </w:r>
    </w:p>
    <w:p>
      <w:pPr>
        <w:numPr>
          <w:ilvl w:val="0"/>
          <w:numId w:val="0"/>
        </w:numPr>
        <w:rPr>
          <w:rFonts w:hint="default" w:asciiTheme="minorEastAsia" w:hAnsiTheme="minorEastAsia" w:eastAsia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重点功能：</w:t>
      </w:r>
    </w:p>
    <w:p>
      <w:pPr>
        <w:numPr>
          <w:ilvl w:val="0"/>
          <w:numId w:val="0"/>
        </w:numPr>
        <w:rPr>
          <w:rFonts w:hint="default" w:asciiTheme="minorEastAsia" w:hAnsiTheme="minorEastAsia" w:eastAsiaTheme="minorEastAsia"/>
          <w:sz w:val="21"/>
          <w:szCs w:val="21"/>
          <w:lang w:val="en-US" w:eastAsia="zh-CN"/>
        </w:rPr>
      </w:pPr>
      <w:r>
        <w:rPr>
          <w:rFonts w:hint="default" w:asciiTheme="minorEastAsia" w:hAnsiTheme="minorEastAsia" w:eastAsiaTheme="minorEastAsia"/>
          <w:sz w:val="21"/>
          <w:szCs w:val="21"/>
          <w:lang w:val="en-US" w:eastAsia="zh-CN"/>
        </w:rPr>
        <w:drawing>
          <wp:inline distT="0" distB="0" distL="114300" distR="114300">
            <wp:extent cx="5277485" cy="3352800"/>
            <wp:effectExtent l="0" t="0" r="18415" b="0"/>
            <wp:docPr id="51" name="图片 51" descr="屏幕截图 2023-12-23 0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3-12-23 004612"/>
                    <pic:cNvPicPr>
                      <a:picLocks noChangeAspect="1"/>
                    </pic:cNvPicPr>
                  </pic:nvPicPr>
                  <pic:blipFill>
                    <a:blip r:embed="rId62"/>
                    <a:stretch>
                      <a:fillRect/>
                    </a:stretch>
                  </pic:blipFill>
                  <pic:spPr>
                    <a:xfrm>
                      <a:off x="0" y="0"/>
                      <a:ext cx="5277485" cy="3352800"/>
                    </a:xfrm>
                    <a:prstGeom prst="rect">
                      <a:avLst/>
                    </a:prstGeom>
                  </pic:spPr>
                </pic:pic>
              </a:graphicData>
            </a:graphic>
          </wp:inline>
        </w:drawing>
      </w:r>
    </w:p>
    <w:p>
      <w:pPr>
        <w:numPr>
          <w:ilvl w:val="0"/>
          <w:numId w:val="0"/>
        </w:numPr>
        <w:jc w:val="cente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图43 购物车重点功能</w:t>
      </w:r>
    </w:p>
    <w:p>
      <w:pPr>
        <w:numPr>
          <w:ilvl w:val="0"/>
          <w:numId w:val="0"/>
        </w:numPr>
        <w:jc w:val="both"/>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包括全选，添加数量，计算总价功能。</w:t>
      </w:r>
    </w:p>
    <w:p>
      <w:pPr>
        <w:numPr>
          <w:ilvl w:val="0"/>
          <w:numId w:val="0"/>
        </w:numPr>
        <w:jc w:val="both"/>
        <w:rPr>
          <w:rFonts w:hint="default" w:asciiTheme="minorEastAsia" w:hAnsiTheme="minorEastAsia" w:eastAsiaTheme="minorEastAsia"/>
          <w:sz w:val="21"/>
          <w:szCs w:val="21"/>
          <w:lang w:val="en-US" w:eastAsia="zh-CN"/>
        </w:rPr>
      </w:pPr>
    </w:p>
    <w:p>
      <w:pPr>
        <w:numPr>
          <w:ilvl w:val="0"/>
          <w:numId w:val="0"/>
        </w:numPr>
        <w:jc w:val="both"/>
      </w:pPr>
      <w:r>
        <w:drawing>
          <wp:inline distT="0" distB="0" distL="114300" distR="114300">
            <wp:extent cx="5273040" cy="1914525"/>
            <wp:effectExtent l="0" t="0" r="3810" b="952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63"/>
                    <a:stretch>
                      <a:fillRect/>
                    </a:stretch>
                  </pic:blipFill>
                  <pic:spPr>
                    <a:xfrm>
                      <a:off x="0" y="0"/>
                      <a:ext cx="5273040" cy="191452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图44 全选功能</w:t>
      </w:r>
    </w:p>
    <w:p>
      <w:pPr>
        <w:numPr>
          <w:ilvl w:val="0"/>
          <w:numId w:val="0"/>
        </w:numPr>
        <w:jc w:val="both"/>
        <w:rPr>
          <w:rFonts w:hint="eastAsia"/>
          <w:lang w:val="en-US" w:eastAsia="zh-CN"/>
        </w:rPr>
      </w:pPr>
      <w:r>
        <w:rPr>
          <w:rFonts w:hint="eastAsia"/>
          <w:lang w:val="en-US" w:eastAsia="zh-CN"/>
        </w:rPr>
        <w:t>当“全选”这个选择框被选择时，其它的选择框都会被选择。当“全选”被取消时，其它的选择框也会取消。</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pPr>
      <w:r>
        <w:drawing>
          <wp:inline distT="0" distB="0" distL="114300" distR="114300">
            <wp:extent cx="4812030" cy="2847975"/>
            <wp:effectExtent l="0" t="0" r="7620" b="952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64"/>
                    <a:stretch>
                      <a:fillRect/>
                    </a:stretch>
                  </pic:blipFill>
                  <pic:spPr>
                    <a:xfrm>
                      <a:off x="0" y="0"/>
                      <a:ext cx="4812030" cy="284797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图45 计算总价</w:t>
      </w:r>
    </w:p>
    <w:p>
      <w:pPr>
        <w:numPr>
          <w:ilvl w:val="0"/>
          <w:numId w:val="0"/>
        </w:numPr>
        <w:jc w:val="both"/>
        <w:rPr>
          <w:rFonts w:hint="eastAsia"/>
          <w:lang w:val="en-US" w:eastAsia="zh-CN"/>
        </w:rPr>
      </w:pPr>
      <w:r>
        <w:rPr>
          <w:rFonts w:hint="eastAsia"/>
          <w:lang w:val="en-US" w:eastAsia="zh-CN"/>
        </w:rPr>
        <w:t>会遍历购物车列表，当商品被选择时，则会让总价加上购买该商品所需要的价钱。如果没有被选择，则会跳过这个商品。</w:t>
      </w:r>
    </w:p>
    <w:p>
      <w:pPr>
        <w:numPr>
          <w:ilvl w:val="0"/>
          <w:numId w:val="0"/>
        </w:numPr>
        <w:jc w:val="both"/>
        <w:rPr>
          <w:rFonts w:hint="eastAsia"/>
          <w:lang w:val="en-US" w:eastAsia="zh-CN"/>
        </w:rPr>
      </w:pPr>
    </w:p>
    <w:p>
      <w:pPr>
        <w:numPr>
          <w:ilvl w:val="0"/>
          <w:numId w:val="0"/>
        </w:numPr>
        <w:jc w:val="center"/>
      </w:pPr>
      <w:r>
        <w:drawing>
          <wp:inline distT="0" distB="0" distL="114300" distR="114300">
            <wp:extent cx="4481830" cy="1666240"/>
            <wp:effectExtent l="0" t="0" r="13970" b="1016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65"/>
                    <a:stretch>
                      <a:fillRect/>
                    </a:stretch>
                  </pic:blipFill>
                  <pic:spPr>
                    <a:xfrm>
                      <a:off x="0" y="0"/>
                      <a:ext cx="4481830" cy="166624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图46 添加商品</w:t>
      </w:r>
    </w:p>
    <w:p>
      <w:pPr>
        <w:numPr>
          <w:ilvl w:val="0"/>
          <w:numId w:val="0"/>
        </w:numPr>
        <w:jc w:val="both"/>
        <w:rPr>
          <w:rFonts w:hint="eastAsia"/>
          <w:lang w:val="en-US" w:eastAsia="zh-CN"/>
        </w:rPr>
      </w:pPr>
      <w:r>
        <w:rPr>
          <w:rFonts w:hint="eastAsia"/>
          <w:lang w:val="en-US" w:eastAsia="zh-CN"/>
        </w:rPr>
        <w:t>当添加商品数量时，会重新计算该类商品所需的价格以及总价。</w:t>
      </w:r>
    </w:p>
    <w:p>
      <w:pPr>
        <w:numPr>
          <w:ilvl w:val="0"/>
          <w:numId w:val="0"/>
        </w:numPr>
        <w:jc w:val="both"/>
        <w:rPr>
          <w:rFonts w:hint="eastAsia"/>
          <w:lang w:val="en-US" w:eastAsia="zh-CN"/>
        </w:rPr>
      </w:pPr>
      <w:r>
        <w:rPr>
          <w:rFonts w:hint="eastAsia"/>
          <w:lang w:val="en-US" w:eastAsia="zh-CN"/>
        </w:rPr>
        <w:t>当减少商品数量时也一样，但当数量等于1时不允许继续减少。</w:t>
      </w:r>
    </w:p>
    <w:p>
      <w:pPr>
        <w:numPr>
          <w:ilvl w:val="0"/>
          <w:numId w:val="0"/>
        </w:numPr>
        <w:jc w:val="both"/>
        <w:rPr>
          <w:rFonts w:hint="eastAsia"/>
          <w:lang w:val="en-US" w:eastAsia="zh-CN"/>
        </w:rPr>
      </w:pPr>
    </w:p>
    <w:p>
      <w:pPr>
        <w:numPr>
          <w:ilvl w:val="0"/>
          <w:numId w:val="0"/>
        </w:numPr>
        <w:jc w:val="center"/>
      </w:pPr>
      <w:r>
        <w:drawing>
          <wp:inline distT="0" distB="0" distL="114300" distR="114300">
            <wp:extent cx="3227070" cy="1967865"/>
            <wp:effectExtent l="0" t="0" r="11430" b="1333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66"/>
                    <a:stretch>
                      <a:fillRect/>
                    </a:stretch>
                  </pic:blipFill>
                  <pic:spPr>
                    <a:xfrm>
                      <a:off x="0" y="0"/>
                      <a:ext cx="3227070" cy="196786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图47 删除商品</w:t>
      </w:r>
    </w:p>
    <w:p>
      <w:pPr>
        <w:numPr>
          <w:ilvl w:val="0"/>
          <w:numId w:val="0"/>
        </w:numPr>
        <w:jc w:val="both"/>
        <w:rPr>
          <w:rFonts w:hint="eastAsia"/>
          <w:lang w:val="en-US" w:eastAsia="zh-CN"/>
        </w:rPr>
      </w:pPr>
      <w:r>
        <w:rPr>
          <w:rFonts w:hint="eastAsia"/>
          <w:lang w:val="en-US" w:eastAsia="zh-CN"/>
        </w:rPr>
        <w:t>点击“删除时”会删除对应商品的那一行。</w:t>
      </w: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（4）结算与支付：</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·实现了结算页面，用户可以选择自己的支付方式，物流公司。</w:t>
      </w:r>
    </w:p>
    <w:p>
      <w:pPr>
        <w:numPr>
          <w:ilvl w:val="0"/>
          <w:numId w:val="0"/>
        </w:numPr>
        <w:jc w:val="both"/>
        <w:rPr>
          <w:rFonts w:hint="eastAsia"/>
          <w:lang w:val="en-US" w:eastAsia="zh-CN"/>
        </w:rPr>
      </w:pPr>
      <w:r>
        <w:rPr>
          <w:rFonts w:hint="eastAsia"/>
          <w:lang w:val="en-US" w:eastAsia="zh-CN"/>
        </w:rPr>
        <w:t>重点功能：</w:t>
      </w:r>
    </w:p>
    <w:p>
      <w:pPr>
        <w:numPr>
          <w:ilvl w:val="0"/>
          <w:numId w:val="0"/>
        </w:numPr>
        <w:jc w:val="both"/>
        <w:rPr>
          <w:rFonts w:hint="default"/>
          <w:lang w:val="en-US" w:eastAsia="zh-CN"/>
        </w:rPr>
      </w:pPr>
      <w:r>
        <w:drawing>
          <wp:inline distT="0" distB="0" distL="114300" distR="114300">
            <wp:extent cx="5270500" cy="1349375"/>
            <wp:effectExtent l="0" t="0" r="6350" b="31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7"/>
                    <a:stretch>
                      <a:fillRect/>
                    </a:stretch>
                  </pic:blipFill>
                  <pic:spPr>
                    <a:xfrm>
                      <a:off x="0" y="0"/>
                      <a:ext cx="5270500" cy="134937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图48  支付界面重点功能</w:t>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可以选择物流方式和支付方式。</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代码截图：</w:t>
      </w:r>
    </w:p>
    <w:p>
      <w:pPr>
        <w:numPr>
          <w:ilvl w:val="0"/>
          <w:numId w:val="0"/>
        </w:numPr>
        <w:jc w:val="center"/>
      </w:pPr>
      <w:r>
        <w:drawing>
          <wp:inline distT="0" distB="0" distL="114300" distR="114300">
            <wp:extent cx="3740785" cy="2907665"/>
            <wp:effectExtent l="0" t="0" r="12065" b="69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8"/>
                    <a:stretch>
                      <a:fillRect/>
                    </a:stretch>
                  </pic:blipFill>
                  <pic:spPr>
                    <a:xfrm>
                      <a:off x="0" y="0"/>
                      <a:ext cx="3740785" cy="290766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图49 HTML代码</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提供了四种物流方式选择，提供了物种支付方式选择。</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pPr>
      <w:r>
        <w:drawing>
          <wp:inline distT="0" distB="0" distL="114300" distR="114300">
            <wp:extent cx="5271135" cy="1836420"/>
            <wp:effectExtent l="0" t="0" r="5715" b="1143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9"/>
                    <a:stretch>
                      <a:fillRect/>
                    </a:stretch>
                  </pic:blipFill>
                  <pic:spPr>
                    <a:xfrm>
                      <a:off x="0" y="0"/>
                      <a:ext cx="5271135" cy="183642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图50  JS代码</w:t>
      </w:r>
    </w:p>
    <w:p>
      <w:pPr>
        <w:numPr>
          <w:ilvl w:val="0"/>
          <w:numId w:val="0"/>
        </w:numPr>
        <w:jc w:val="both"/>
        <w:rPr>
          <w:rFonts w:hint="eastAsia"/>
          <w:lang w:val="en-US" w:eastAsia="zh-CN"/>
        </w:rPr>
      </w:pPr>
      <w:r>
        <w:rPr>
          <w:rFonts w:hint="eastAsia"/>
          <w:lang w:val="en-US" w:eastAsia="zh-CN"/>
        </w:rPr>
        <w:t>编写了两个JS函数，当选择某一种物流方式时，会给这个元素添加一个类用来显示一些边框效果，然后会移除兄弟元素的这个类以移除边框效果。</w:t>
      </w:r>
    </w:p>
    <w:p>
      <w:pPr>
        <w:numPr>
          <w:ilvl w:val="0"/>
          <w:numId w:val="0"/>
        </w:numPr>
        <w:jc w:val="both"/>
        <w:rPr>
          <w:rFonts w:hint="eastAsia"/>
          <w:lang w:val="en-US" w:eastAsia="zh-CN"/>
        </w:rPr>
      </w:pPr>
      <w:r>
        <w:rPr>
          <w:rFonts w:hint="eastAsia"/>
          <w:lang w:val="en-US" w:eastAsia="zh-CN"/>
        </w:rPr>
        <w:t>对于支付方式也是一样的，选择某一种支付方式时，会给这种支付方式添加边框效果同时移除兄弟元素的边框效果。</w:t>
      </w:r>
    </w:p>
    <w:p>
      <w:pPr>
        <w:numPr>
          <w:ilvl w:val="0"/>
          <w:numId w:val="0"/>
        </w:numPr>
        <w:jc w:val="both"/>
        <w:rPr>
          <w:rFonts w:hint="eastAsia"/>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（5）用户反馈与客服支持：</w:t>
      </w:r>
    </w:p>
    <w:p>
      <w:pPr>
        <w:numPr>
          <w:ilvl w:val="0"/>
          <w:numId w:val="0"/>
        </w:numPr>
        <w:ind w:firstLine="420" w:firstLineChars="0"/>
        <w:rPr>
          <w:rFonts w:hint="eastAsia" w:asciiTheme="minorEastAsia" w:hAnsiTheme="minorEastAsia" w:eastAsiaTheme="minorEastAsia"/>
          <w:sz w:val="21"/>
          <w:szCs w:val="21"/>
          <w:lang w:val="en-US" w:eastAsia="zh-CN"/>
        </w:rPr>
      </w:pPr>
      <w:r>
        <w:rPr>
          <w:rFonts w:hint="eastAsia" w:asciiTheme="minorEastAsia" w:hAnsiTheme="minorEastAsia" w:eastAsiaTheme="minorEastAsia"/>
          <w:sz w:val="21"/>
          <w:szCs w:val="21"/>
          <w:lang w:val="en-US" w:eastAsia="zh-CN"/>
        </w:rPr>
        <w:t>·设计了常见问题界面提供用户自行查找解决自己的问题。</w:t>
      </w:r>
    </w:p>
    <w:p>
      <w:pPr>
        <w:numPr>
          <w:ilvl w:val="0"/>
          <w:numId w:val="0"/>
        </w:numPr>
        <w:jc w:val="both"/>
        <w:rPr>
          <w:rFonts w:hint="eastAsia"/>
          <w:lang w:val="en-US" w:eastAsia="zh-CN"/>
        </w:rPr>
      </w:pPr>
      <w:r>
        <w:rPr>
          <w:rFonts w:hint="eastAsia"/>
          <w:lang w:val="en-US" w:eastAsia="zh-CN"/>
        </w:rPr>
        <w:t>重点功能：</w:t>
      </w:r>
    </w:p>
    <w:p>
      <w:pPr>
        <w:numPr>
          <w:ilvl w:val="0"/>
          <w:numId w:val="0"/>
        </w:numPr>
        <w:jc w:val="center"/>
      </w:pPr>
      <w:r>
        <w:drawing>
          <wp:inline distT="0" distB="0" distL="114300" distR="114300">
            <wp:extent cx="3912235" cy="2484755"/>
            <wp:effectExtent l="0" t="0" r="12065" b="1079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38"/>
                    <a:stretch>
                      <a:fillRect/>
                    </a:stretch>
                  </pic:blipFill>
                  <pic:spPr>
                    <a:xfrm>
                      <a:off x="0" y="0"/>
                      <a:ext cx="3912235" cy="248475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图51 重点1</w:t>
      </w:r>
    </w:p>
    <w:p>
      <w:pPr>
        <w:numPr>
          <w:ilvl w:val="0"/>
          <w:numId w:val="0"/>
        </w:numPr>
        <w:jc w:val="center"/>
      </w:pPr>
      <w:r>
        <w:drawing>
          <wp:inline distT="0" distB="0" distL="114300" distR="114300">
            <wp:extent cx="2190750" cy="676275"/>
            <wp:effectExtent l="0" t="0" r="0" b="952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0"/>
                    <a:stretch>
                      <a:fillRect/>
                    </a:stretch>
                  </pic:blipFill>
                  <pic:spPr>
                    <a:xfrm>
                      <a:off x="0" y="0"/>
                      <a:ext cx="2190750" cy="67627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图52 重点2</w:t>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代码截图：</w:t>
      </w:r>
    </w:p>
    <w:p>
      <w:pPr>
        <w:numPr>
          <w:ilvl w:val="0"/>
          <w:numId w:val="0"/>
        </w:numPr>
        <w:jc w:val="center"/>
      </w:pPr>
      <w:r>
        <w:drawing>
          <wp:inline distT="0" distB="0" distL="114300" distR="114300">
            <wp:extent cx="5271135" cy="2291715"/>
            <wp:effectExtent l="0" t="0" r="5715" b="1333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1"/>
                    <a:stretch>
                      <a:fillRect/>
                    </a:stretch>
                  </pic:blipFill>
                  <pic:spPr>
                    <a:xfrm>
                      <a:off x="0" y="0"/>
                      <a:ext cx="5271135" cy="229171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图53 重点1 HTML</w:t>
      </w:r>
    </w:p>
    <w:p>
      <w:pPr>
        <w:numPr>
          <w:ilvl w:val="0"/>
          <w:numId w:val="0"/>
        </w:numPr>
        <w:jc w:val="center"/>
        <w:rPr>
          <w:rFonts w:hint="eastAsia"/>
          <w:lang w:val="en-US" w:eastAsia="zh-CN"/>
        </w:rPr>
      </w:pPr>
    </w:p>
    <w:p>
      <w:pPr>
        <w:numPr>
          <w:ilvl w:val="0"/>
          <w:numId w:val="0"/>
        </w:numPr>
        <w:jc w:val="center"/>
      </w:pPr>
      <w:r>
        <w:drawing>
          <wp:inline distT="0" distB="0" distL="114300" distR="114300">
            <wp:extent cx="2943225" cy="2755900"/>
            <wp:effectExtent l="0" t="0" r="9525"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2"/>
                    <a:stretch>
                      <a:fillRect/>
                    </a:stretch>
                  </pic:blipFill>
                  <pic:spPr>
                    <a:xfrm>
                      <a:off x="0" y="0"/>
                      <a:ext cx="2943225" cy="275590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图54 重点1 CSS</w:t>
      </w:r>
    </w:p>
    <w:p>
      <w:pPr>
        <w:numPr>
          <w:ilvl w:val="0"/>
          <w:numId w:val="0"/>
        </w:numPr>
        <w:jc w:val="both"/>
        <w:rPr>
          <w:rFonts w:hint="eastAsia"/>
          <w:lang w:val="en-US" w:eastAsia="zh-CN"/>
        </w:rPr>
      </w:pPr>
      <w:r>
        <w:rPr>
          <w:rFonts w:hint="eastAsia"/>
          <w:lang w:val="en-US" w:eastAsia="zh-CN"/>
        </w:rPr>
        <w:t>只需要设置当鼠标触碰时，把隐藏部分的属性改变成一个显示的属性即可。</w:t>
      </w:r>
    </w:p>
    <w:p>
      <w:pPr>
        <w:numPr>
          <w:ilvl w:val="0"/>
          <w:numId w:val="0"/>
        </w:numPr>
        <w:jc w:val="both"/>
        <w:rPr>
          <w:rFonts w:hint="eastAsia"/>
          <w:lang w:val="en-US" w:eastAsia="zh-CN"/>
        </w:rPr>
      </w:pPr>
    </w:p>
    <w:p>
      <w:pPr>
        <w:numPr>
          <w:ilvl w:val="0"/>
          <w:numId w:val="0"/>
        </w:numPr>
        <w:jc w:val="center"/>
      </w:pPr>
      <w:r>
        <w:drawing>
          <wp:inline distT="0" distB="0" distL="114300" distR="114300">
            <wp:extent cx="5276850" cy="1073150"/>
            <wp:effectExtent l="0" t="0" r="0" b="1270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3"/>
                    <a:stretch>
                      <a:fillRect/>
                    </a:stretch>
                  </pic:blipFill>
                  <pic:spPr>
                    <a:xfrm>
                      <a:off x="0" y="0"/>
                      <a:ext cx="5276850" cy="107315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图55 重点2 HTML</w:t>
      </w:r>
    </w:p>
    <w:p>
      <w:pPr>
        <w:numPr>
          <w:ilvl w:val="0"/>
          <w:numId w:val="0"/>
        </w:numPr>
        <w:jc w:val="both"/>
        <w:rPr>
          <w:rFonts w:hint="eastAsia"/>
          <w:lang w:val="en-US" w:eastAsia="zh-CN"/>
        </w:rPr>
      </w:pPr>
      <w:r>
        <w:rPr>
          <w:rFonts w:hint="eastAsia"/>
          <w:lang w:val="en-US" w:eastAsia="zh-CN"/>
        </w:rPr>
        <w:t>设置input的样式为隐藏样式，设置label的背景图片为想要的图片，即可以弥补type为file的input不能设置背景图片的缺点。</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asciiTheme="minorEastAsia" w:hAnsiTheme="minorEastAsia" w:eastAsiaTheme="minorEastAsia"/>
          <w:snapToGrid w:val="0"/>
          <w:sz w:val="21"/>
          <w:szCs w:val="21"/>
        </w:rPr>
      </w:pPr>
      <w:r>
        <w:rPr>
          <w:rFonts w:hint="eastAsia" w:asciiTheme="minorEastAsia" w:hAnsiTheme="minorEastAsia" w:eastAsiaTheme="minorEastAsia"/>
          <w:snapToGrid w:val="0"/>
          <w:sz w:val="21"/>
          <w:szCs w:val="21"/>
          <w:lang w:eastAsia="zh-CN"/>
        </w:rPr>
        <w:t>（</w:t>
      </w:r>
      <w:r>
        <w:rPr>
          <w:rFonts w:hint="eastAsia" w:asciiTheme="minorEastAsia" w:hAnsiTheme="minorEastAsia" w:eastAsiaTheme="minorEastAsia"/>
          <w:snapToGrid w:val="0"/>
          <w:sz w:val="21"/>
          <w:szCs w:val="21"/>
          <w:lang w:val="en-US" w:eastAsia="zh-CN"/>
        </w:rPr>
        <w:t>6）</w:t>
      </w:r>
      <w:r>
        <w:rPr>
          <w:rFonts w:hint="eastAsia" w:asciiTheme="minorEastAsia" w:hAnsiTheme="minorEastAsia" w:eastAsiaTheme="minorEastAsia"/>
          <w:snapToGrid w:val="0"/>
          <w:sz w:val="21"/>
          <w:szCs w:val="21"/>
        </w:rPr>
        <w:t>线下门店指引：</w:t>
      </w:r>
    </w:p>
    <w:p>
      <w:pPr>
        <w:numPr>
          <w:ilvl w:val="0"/>
          <w:numId w:val="0"/>
        </w:numPr>
        <w:jc w:val="both"/>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重点功能：</w:t>
      </w:r>
    </w:p>
    <w:p>
      <w:pPr>
        <w:numPr>
          <w:ilvl w:val="0"/>
          <w:numId w:val="0"/>
        </w:numPr>
        <w:jc w:val="both"/>
      </w:pPr>
      <w:r>
        <w:drawing>
          <wp:inline distT="0" distB="0" distL="114300" distR="114300">
            <wp:extent cx="5277485" cy="1651635"/>
            <wp:effectExtent l="0" t="0" r="18415" b="57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4"/>
                    <a:stretch>
                      <a:fillRect/>
                    </a:stretch>
                  </pic:blipFill>
                  <pic:spPr>
                    <a:xfrm>
                      <a:off x="0" y="0"/>
                      <a:ext cx="5277485" cy="165163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图56 地图搜索</w:t>
      </w:r>
    </w:p>
    <w:p>
      <w:pPr>
        <w:numPr>
          <w:ilvl w:val="0"/>
          <w:numId w:val="0"/>
        </w:numPr>
        <w:jc w:val="both"/>
        <w:rPr>
          <w:rFonts w:hint="eastAsia"/>
          <w:lang w:val="en-US" w:eastAsia="zh-CN"/>
        </w:rPr>
      </w:pPr>
      <w:r>
        <w:rPr>
          <w:rFonts w:hint="eastAsia"/>
          <w:lang w:val="en-US" w:eastAsia="zh-CN"/>
        </w:rPr>
        <w:t>提供用户地图以及搜索功能，用户可以方便的搜索线下门店位置。</w:t>
      </w:r>
    </w:p>
    <w:p>
      <w:pPr>
        <w:numPr>
          <w:ilvl w:val="0"/>
          <w:numId w:val="0"/>
        </w:numPr>
        <w:jc w:val="both"/>
        <w:rPr>
          <w:rFonts w:hint="default"/>
          <w:lang w:val="en-US" w:eastAsia="zh-CN"/>
        </w:rPr>
      </w:pPr>
    </w:p>
    <w:p>
      <w:pPr>
        <w:numPr>
          <w:ilvl w:val="0"/>
          <w:numId w:val="0"/>
        </w:numPr>
        <w:jc w:val="center"/>
      </w:pPr>
      <w:r>
        <w:drawing>
          <wp:inline distT="0" distB="0" distL="114300" distR="114300">
            <wp:extent cx="4678045" cy="2392680"/>
            <wp:effectExtent l="0" t="0" r="8255" b="762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5"/>
                    <a:stretch>
                      <a:fillRect/>
                    </a:stretch>
                  </pic:blipFill>
                  <pic:spPr>
                    <a:xfrm>
                      <a:off x="0" y="0"/>
                      <a:ext cx="4678045" cy="239268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图57 距离计算</w:t>
      </w:r>
    </w:p>
    <w:p>
      <w:pPr>
        <w:numPr>
          <w:ilvl w:val="0"/>
          <w:numId w:val="0"/>
        </w:numPr>
        <w:jc w:val="both"/>
        <w:rPr>
          <w:rFonts w:hint="default"/>
          <w:lang w:val="en-US" w:eastAsia="zh-CN"/>
        </w:rPr>
      </w:pPr>
      <w:r>
        <w:rPr>
          <w:rFonts w:hint="eastAsia"/>
          <w:lang w:val="en-US" w:eastAsia="zh-CN"/>
        </w:rPr>
        <w:t>提供用户计算自己位置到门店位置距离的功能。</w:t>
      </w:r>
    </w:p>
    <w:p>
      <w:pPr>
        <w:numPr>
          <w:ilvl w:val="0"/>
          <w:numId w:val="0"/>
        </w:numPr>
        <w:ind w:left="210" w:leftChars="0"/>
        <w:jc w:val="both"/>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 xml:space="preserve"> </w:t>
      </w:r>
    </w:p>
    <w:p>
      <w:pPr>
        <w:numPr>
          <w:ilvl w:val="0"/>
          <w:numId w:val="0"/>
        </w:numPr>
        <w:jc w:val="both"/>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关键代码：</w:t>
      </w:r>
    </w:p>
    <w:p>
      <w:pPr>
        <w:numPr>
          <w:ilvl w:val="0"/>
          <w:numId w:val="0"/>
        </w:numPr>
        <w:jc w:val="center"/>
      </w:pPr>
      <w:r>
        <w:drawing>
          <wp:inline distT="0" distB="0" distL="114300" distR="114300">
            <wp:extent cx="3291840" cy="2298065"/>
            <wp:effectExtent l="0" t="0" r="3810" b="698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6"/>
                    <a:stretch>
                      <a:fillRect/>
                    </a:stretch>
                  </pic:blipFill>
                  <pic:spPr>
                    <a:xfrm>
                      <a:off x="0" y="0"/>
                      <a:ext cx="3291840" cy="229806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图58 地图搜索JS</w:t>
      </w:r>
    </w:p>
    <w:p>
      <w:pPr>
        <w:numPr>
          <w:ilvl w:val="0"/>
          <w:numId w:val="0"/>
        </w:numPr>
        <w:jc w:val="center"/>
      </w:pPr>
      <w:r>
        <w:drawing>
          <wp:inline distT="0" distB="0" distL="114300" distR="114300">
            <wp:extent cx="3013710" cy="4163060"/>
            <wp:effectExtent l="0" t="0" r="15240" b="889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7"/>
                    <a:stretch>
                      <a:fillRect/>
                    </a:stretch>
                  </pic:blipFill>
                  <pic:spPr>
                    <a:xfrm>
                      <a:off x="0" y="0"/>
                      <a:ext cx="3013710" cy="4163060"/>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lang w:val="en-US" w:eastAsia="zh-CN"/>
        </w:rPr>
        <w:t>图59 距离计算JS</w:t>
      </w:r>
    </w:p>
    <w:p>
      <w:pPr>
        <w:numPr>
          <w:ilvl w:val="0"/>
          <w:numId w:val="0"/>
        </w:numPr>
        <w:jc w:val="both"/>
        <w:rPr>
          <w:rFonts w:hint="default" w:eastAsia="宋体"/>
          <w:lang w:val="en-US" w:eastAsia="zh-CN"/>
        </w:rPr>
      </w:pPr>
      <w:r>
        <w:rPr>
          <w:rFonts w:hint="eastAsia"/>
          <w:lang w:val="en-US" w:eastAsia="zh-CN"/>
        </w:rPr>
        <w:t>该部分代码主要是调用高德地图官方的API，修改其提供的开发样例即可。</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asciiTheme="minorEastAsia" w:hAnsiTheme="minorEastAsia" w:eastAsiaTheme="minorEastAsia"/>
          <w:snapToGrid w:val="0"/>
          <w:sz w:val="21"/>
          <w:szCs w:val="21"/>
          <w:lang w:val="en-GB" w:eastAsia="en-US"/>
        </w:rPr>
      </w:pP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7）</w:t>
      </w:r>
      <w:r>
        <w:rPr>
          <w:rFonts w:asciiTheme="minorEastAsia" w:hAnsiTheme="minorEastAsia" w:eastAsiaTheme="minorEastAsia"/>
          <w:snapToGrid w:val="0"/>
          <w:sz w:val="21"/>
          <w:szCs w:val="21"/>
          <w:lang w:val="en-GB" w:eastAsia="en-US"/>
        </w:rPr>
        <w:t>搜索与筛选功能</w:t>
      </w:r>
    </w:p>
    <w:p>
      <w:pPr>
        <w:numPr>
          <w:ilvl w:val="0"/>
          <w:numId w:val="0"/>
        </w:numPr>
        <w:ind w:left="210" w:leftChars="0"/>
        <w:jc w:val="both"/>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重点功能：</w:t>
      </w:r>
    </w:p>
    <w:p>
      <w:pPr>
        <w:numPr>
          <w:ilvl w:val="0"/>
          <w:numId w:val="0"/>
        </w:numPr>
        <w:ind w:left="210" w:leftChars="0"/>
        <w:jc w:val="both"/>
      </w:pPr>
      <w:r>
        <w:drawing>
          <wp:inline distT="0" distB="0" distL="114300" distR="114300">
            <wp:extent cx="5275580" cy="2559685"/>
            <wp:effectExtent l="0" t="0" r="1270" b="1206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44"/>
                    <a:stretch>
                      <a:fillRect/>
                    </a:stretch>
                  </pic:blipFill>
                  <pic:spPr>
                    <a:xfrm>
                      <a:off x="0" y="0"/>
                      <a:ext cx="5275580" cy="2559685"/>
                    </a:xfrm>
                    <a:prstGeom prst="rect">
                      <a:avLst/>
                    </a:prstGeom>
                    <a:noFill/>
                    <a:ln>
                      <a:noFill/>
                    </a:ln>
                  </pic:spPr>
                </pic:pic>
              </a:graphicData>
            </a:graphic>
          </wp:inline>
        </w:drawing>
      </w:r>
    </w:p>
    <w:p>
      <w:pPr>
        <w:numPr>
          <w:ilvl w:val="0"/>
          <w:numId w:val="0"/>
        </w:numPr>
        <w:ind w:left="210" w:leftChars="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图60 搜索栏优化</w:t>
      </w:r>
    </w:p>
    <w:p>
      <w:pPr>
        <w:numPr>
          <w:ilvl w:val="0"/>
          <w:numId w:val="0"/>
        </w:numPr>
        <w:ind w:left="210" w:leftChars="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优化了搜索栏，提供一个搜索提示信息。</w:t>
      </w:r>
    </w:p>
    <w:p>
      <w:pPr>
        <w:numPr>
          <w:ilvl w:val="0"/>
          <w:numId w:val="0"/>
        </w:numPr>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关键代码：</w:t>
      </w:r>
    </w:p>
    <w:p>
      <w:pPr>
        <w:numPr>
          <w:ilvl w:val="0"/>
          <w:numId w:val="0"/>
        </w:numPr>
        <w:jc w:val="both"/>
      </w:pPr>
      <w:r>
        <w:drawing>
          <wp:inline distT="0" distB="0" distL="114300" distR="114300">
            <wp:extent cx="5272405" cy="3496945"/>
            <wp:effectExtent l="0" t="0" r="4445"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8"/>
                    <a:stretch>
                      <a:fillRect/>
                    </a:stretch>
                  </pic:blipFill>
                  <pic:spPr>
                    <a:xfrm>
                      <a:off x="0" y="0"/>
                      <a:ext cx="5272405" cy="3496945"/>
                    </a:xfrm>
                    <a:prstGeom prst="rect">
                      <a:avLst/>
                    </a:prstGeom>
                    <a:noFill/>
                    <a:ln>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图61 搜索栏优化代码</w:t>
      </w:r>
    </w:p>
    <w:p>
      <w:pPr>
        <w:numPr>
          <w:ilvl w:val="0"/>
          <w:numId w:val="0"/>
        </w:numPr>
        <w:jc w:val="both"/>
        <w:rPr>
          <w:rFonts w:hint="default"/>
          <w:lang w:val="en-US" w:eastAsia="zh-CN"/>
        </w:rPr>
      </w:pPr>
      <w:r>
        <w:rPr>
          <w:rFonts w:hint="eastAsia" w:asciiTheme="minorEastAsia" w:hAnsiTheme="minorEastAsia" w:eastAsiaTheme="minorEastAsia" w:cstheme="minorEastAsia"/>
          <w:lang w:val="en-US" w:eastAsia="zh-CN"/>
        </w:rPr>
        <w:t>主要是接入了百度搜索的API，当搜索框有信息输入时，会调用百度API，将百度搜索那边的搜索提示导入并显示在页面上面。</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2"/>
        </w:numPr>
        <w:spacing w:before="156" w:beforeLines="50" w:after="156" w:afterLines="50"/>
        <w:ind w:left="0" w:leftChars="0" w:firstLine="0" w:firstLineChars="0"/>
        <w:jc w:val="left"/>
        <w:rPr>
          <w:rFonts w:hint="eastAsia" w:asciiTheme="minorEastAsia" w:hAnsiTheme="minorEastAsia" w:eastAsiaTheme="minorEastAsia" w:cstheme="minorEastAsia"/>
          <w:b/>
          <w:sz w:val="28"/>
          <w:szCs w:val="28"/>
          <w:lang w:eastAsia="zh-CN"/>
        </w:rPr>
      </w:pPr>
      <w:r>
        <w:rPr>
          <w:rFonts w:hint="eastAsia" w:asciiTheme="minorEastAsia" w:hAnsiTheme="minorEastAsia" w:eastAsiaTheme="minorEastAsia" w:cstheme="minorEastAsia"/>
          <w:b/>
          <w:sz w:val="28"/>
          <w:szCs w:val="28"/>
        </w:rPr>
        <w:t>项目总结</w:t>
      </w:r>
    </w:p>
    <w:p>
      <w:pPr>
        <w:numPr>
          <w:ilvl w:val="0"/>
          <w:numId w:val="0"/>
        </w:numPr>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（1）项目完成情况</w:t>
      </w:r>
    </w:p>
    <w:p>
      <w:pPr>
        <w:numPr>
          <w:ilvl w:val="0"/>
          <w:numId w:val="0"/>
        </w:numPr>
        <w:ind w:left="210" w:leftChars="0" w:firstLine="418"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lang w:val="en-US" w:eastAsia="zh-CN"/>
        </w:rPr>
        <w:t>本次项目，我使用了</w:t>
      </w:r>
      <w:r>
        <w:rPr>
          <w:rFonts w:hint="eastAsia" w:asciiTheme="minorEastAsia" w:hAnsiTheme="minorEastAsia" w:eastAsiaTheme="minorEastAsia" w:cstheme="minorEastAsia"/>
          <w:sz w:val="21"/>
          <w:szCs w:val="21"/>
          <w:lang w:val="en-US" w:eastAsia="zh-CN"/>
        </w:rPr>
        <w:t>HTML，CSS，JS，J</w:t>
      </w:r>
      <w:r>
        <w:rPr>
          <w:rFonts w:hint="eastAsia" w:asciiTheme="minorEastAsia" w:hAnsiTheme="minorEastAsia" w:eastAsiaTheme="minorEastAsia" w:cstheme="minorEastAsia"/>
          <w:snapToGrid w:val="0"/>
          <w:sz w:val="24"/>
          <w:lang w:val="en-GB" w:eastAsia="en-US"/>
        </w:rPr>
        <w:t>Query</w:t>
      </w:r>
      <w:r>
        <w:rPr>
          <w:rFonts w:hint="eastAsia" w:asciiTheme="minorEastAsia" w:hAnsiTheme="minorEastAsia" w:eastAsiaTheme="minorEastAsia" w:cstheme="minorEastAsia"/>
          <w:snapToGrid w:val="0"/>
          <w:sz w:val="24"/>
          <w:lang w:val="en-GB" w:eastAsia="zh-CN"/>
        </w:rPr>
        <w:t>，</w:t>
      </w:r>
      <w:r>
        <w:rPr>
          <w:rFonts w:hint="eastAsia" w:asciiTheme="minorEastAsia" w:hAnsiTheme="minorEastAsia" w:eastAsiaTheme="minorEastAsia" w:cstheme="minorEastAsia"/>
          <w:snapToGrid w:val="0"/>
          <w:sz w:val="24"/>
          <w:lang w:val="en-GB" w:eastAsia="en-US"/>
        </w:rPr>
        <w:t>Echart</w:t>
      </w:r>
      <w:r>
        <w:rPr>
          <w:rFonts w:hint="eastAsia" w:asciiTheme="minorEastAsia" w:hAnsiTheme="minorEastAsia" w:eastAsiaTheme="minorEastAsia" w:cstheme="minorEastAsia"/>
          <w:snapToGrid w:val="0"/>
          <w:sz w:val="24"/>
          <w:lang w:val="en-GB" w:eastAsia="zh-CN"/>
        </w:rPr>
        <w:t>，</w:t>
      </w:r>
      <w:r>
        <w:rPr>
          <w:rFonts w:asciiTheme="minorEastAsia" w:hAnsiTheme="minorEastAsia" w:eastAsiaTheme="minorEastAsia"/>
          <w:snapToGrid w:val="0"/>
          <w:sz w:val="24"/>
          <w:lang w:val="en-GB" w:eastAsia="en-US"/>
        </w:rPr>
        <w:t>Bootstrap</w:t>
      </w:r>
      <w:r>
        <w:rPr>
          <w:rFonts w:hint="eastAsia" w:asciiTheme="minorEastAsia" w:hAnsiTheme="minorEastAsia" w:eastAsiaTheme="minorEastAsia"/>
          <w:snapToGrid w:val="0"/>
          <w:sz w:val="24"/>
          <w:lang w:val="en-US" w:eastAsia="zh-CN"/>
        </w:rPr>
        <w:t>,</w:t>
      </w:r>
      <w:r>
        <w:rPr>
          <w:rFonts w:hint="eastAsia" w:asciiTheme="minorEastAsia" w:hAnsiTheme="minorEastAsia" w:eastAsiaTheme="minorEastAsia" w:cstheme="minorEastAsia"/>
          <w:snapToGrid w:val="0"/>
          <w:sz w:val="21"/>
          <w:szCs w:val="21"/>
          <w:lang w:val="en-US" w:eastAsia="zh-CN"/>
        </w:rPr>
        <w:t>百度API，高德地图API</w:t>
      </w:r>
      <w:r>
        <w:rPr>
          <w:rFonts w:hint="eastAsia" w:asciiTheme="minorEastAsia" w:hAnsiTheme="minorEastAsia" w:eastAsiaTheme="minorEastAsia" w:cstheme="minorEastAsia"/>
          <w:sz w:val="21"/>
          <w:szCs w:val="21"/>
          <w:lang w:val="en-US" w:eastAsia="zh-CN"/>
        </w:rPr>
        <w:t>等技术</w:t>
      </w:r>
      <w:r>
        <w:rPr>
          <w:rFonts w:hint="eastAsia" w:asciiTheme="minorEastAsia" w:hAnsiTheme="minorEastAsia" w:eastAsiaTheme="minorEastAsia" w:cstheme="minorEastAsia"/>
          <w:lang w:val="en-US" w:eastAsia="zh-CN"/>
        </w:rPr>
        <w:t>完成了八个要点中的七个要点，总共有19个页面。分别是</w:t>
      </w:r>
      <w:r>
        <w:rPr>
          <w:rFonts w:hint="eastAsia" w:asciiTheme="minorEastAsia" w:hAnsiTheme="minorEastAsia" w:eastAsiaTheme="minorEastAsia" w:cstheme="minorEastAsia"/>
          <w:sz w:val="21"/>
          <w:szCs w:val="21"/>
          <w:lang w:val="en-US" w:eastAsia="zh-CN"/>
        </w:rPr>
        <w:t>用户登录与个人中心，商品详情页，购物车功能，结算与支付，用户反馈与客服支持，线下门店指引以及搜索栏优化。在第一个要点中，我实现了用户登录界面，用户可以通过扫码或者手动输入账号来进行账号登录；实现了账号注册页面，新用户也可以注册自己的账号；实现了个人中心页面，个人中心页面使用了自己喜欢的库里的元素，具有个人风格特色，同时，也可以支持个人信息的编辑；实现了订单页面，用户可以在此查看已完成的订单，申请售后服务或者进行评价，同时也可以查看进行中的订单的物流情况。在第二个要点中，我实现了商品的详细信息展示页面，用户可以在此全方位的观察了解商品，也可以选择自己喜欢的配置进行购买，同时也会实时显示商品的库存变换。实现了商品评价页面，用户可以查看别人的评价同时也可以给出自己的评价。在第三个要点中，我实现了购物车页面，用户可以在此查看自己的购物车内的商品，可以添加或者删除商品，也可以选择商品进行购买结算。在第四个要点中，我实现了支付与结算页面，用户可以选择物流方式和支付方式进行购买结算。在第五个要点中，我实现了各类用户反馈和客服支持页面，实现了常见问题页面提供用户自行解决问题，提供了提问界面解决未找到解答的问题，提供了售后服务页面提供商品售后服务，实现了调查页面收集用户建议和意见，以改进服务。在第六个要点中，我接入了高德地图的API，用户可以方便的查询线下门店的位置，同时也可以计算自己距离线下门店的距离，帮助用户规划购物时间，同时还使用了一个上海城市动画，激发用户线下购物热情。在第七个要点中国，我实现了搜索栏的优化，接入了百度搜索API，当用户搜索时会有搜索提示信息。总体功能比较完善。</w:t>
      </w:r>
    </w:p>
    <w:p>
      <w:pPr>
        <w:numPr>
          <w:ilvl w:val="0"/>
          <w:numId w:val="0"/>
        </w:numPr>
        <w:rPr>
          <w:rFonts w:hint="eastAsia" w:asciiTheme="minorEastAsia" w:hAnsiTheme="minorEastAsia" w:eastAsiaTheme="minorEastAsia" w:cstheme="minorEastAsia"/>
          <w:sz w:val="21"/>
          <w:szCs w:val="21"/>
          <w:lang w:val="en-US" w:eastAsia="zh-CN"/>
        </w:rPr>
      </w:pPr>
    </w:p>
    <w:p>
      <w:pPr>
        <w:numPr>
          <w:ilvl w:val="0"/>
          <w:numId w:val="4"/>
        </w:num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实现过程</w:t>
      </w:r>
    </w:p>
    <w:p>
      <w:pPr>
        <w:numPr>
          <w:ilvl w:val="0"/>
          <w:numId w:val="0"/>
        </w:numPr>
        <w:ind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次项目是基于上次的小项目进行进一步的完善，难度比上一次更高，页面也更加多，功能更加丰富，复杂。在实现这个项目的时候遇到了许多的困难，第一次看到要实现的功能的时候是很没有底的，对于这些要求，都没有一些大致的想法要如何去实现，好在网上有许多大佬的资源，通过学习他人的页面制作，来一点点实现自己需要的功能，这个过程耗时耗力，但也确实能收获许多。之后就是页面的设计方面，身为理科生，美术这方面真的是令我十分头疼，首先就是自己很难构想出一个好看的页面，其次就是构想出来后，实现出来的页面往往与预想大相径庭，理想是很美好的，但是现实是很骨感的，很多色彩的搭配都很难达到自己的预期，花大量的时间进行调整也才能勉强满意。最后就是代码规划方面，这次大作业还是本科以来接触的代码量最大的作业，每个页面都有它的HTML代码，CSS代码甚至是JS代码，好在使用了JQUERY技术使JS代码的编写高效轻松了许多，但是如此海量的代码，把它规整起来，提高复用性和可读性也是我完成项目的时候面临的一大难题。在规整代码时，真就是感受到了什么叫做牵一发而动全身，修改一个地址，一个路径，就有许多相应的地方需要更正，工作量十分大，所以一开始就把代码写好真的非常重要省时。</w:t>
      </w:r>
    </w:p>
    <w:p>
      <w:pPr>
        <w:numPr>
          <w:ilvl w:val="0"/>
          <w:numId w:val="0"/>
        </w:numPr>
        <w:rPr>
          <w:rFonts w:hint="eastAsia" w:asciiTheme="minorEastAsia" w:hAnsiTheme="minorEastAsia" w:eastAsiaTheme="minorEastAsia" w:cstheme="minorEastAsia"/>
          <w:sz w:val="21"/>
          <w:szCs w:val="21"/>
          <w:lang w:val="en-US" w:eastAsia="zh-CN"/>
        </w:rPr>
      </w:pPr>
    </w:p>
    <w:p>
      <w:pPr>
        <w:numPr>
          <w:ilvl w:val="0"/>
          <w:numId w:val="4"/>
        </w:num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总结</w:t>
      </w:r>
    </w:p>
    <w:p>
      <w:pPr>
        <w:numPr>
          <w:ilvl w:val="0"/>
          <w:numId w:val="0"/>
        </w:numPr>
        <w:ind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本次项目帮助我掌握了HTML，CSS，JS，J</w:t>
      </w:r>
      <w:r>
        <w:rPr>
          <w:rFonts w:hint="eastAsia" w:asciiTheme="minorEastAsia" w:hAnsiTheme="minorEastAsia" w:eastAsiaTheme="minorEastAsia" w:cstheme="minorEastAsia"/>
          <w:snapToGrid w:val="0"/>
          <w:sz w:val="24"/>
          <w:lang w:val="en-GB" w:eastAsia="en-US"/>
        </w:rPr>
        <w:t>Query</w:t>
      </w:r>
      <w:r>
        <w:rPr>
          <w:rFonts w:hint="eastAsia" w:asciiTheme="minorEastAsia" w:hAnsiTheme="minorEastAsia" w:eastAsiaTheme="minorEastAsia" w:cstheme="minorEastAsia"/>
          <w:snapToGrid w:val="0"/>
          <w:sz w:val="24"/>
          <w:lang w:val="en-GB" w:eastAsia="zh-CN"/>
        </w:rPr>
        <w:t>，</w:t>
      </w:r>
      <w:r>
        <w:rPr>
          <w:rFonts w:hint="eastAsia" w:asciiTheme="minorEastAsia" w:hAnsiTheme="minorEastAsia" w:eastAsiaTheme="minorEastAsia" w:cstheme="minorEastAsia"/>
          <w:snapToGrid w:val="0"/>
          <w:sz w:val="24"/>
          <w:lang w:val="en-GB" w:eastAsia="en-US"/>
        </w:rPr>
        <w:t>Echart</w:t>
      </w:r>
      <w:r>
        <w:rPr>
          <w:rFonts w:hint="eastAsia" w:asciiTheme="minorEastAsia" w:hAnsiTheme="minorEastAsia" w:eastAsiaTheme="minorEastAsia" w:cstheme="minorEastAsia"/>
          <w:snapToGrid w:val="0"/>
          <w:sz w:val="24"/>
          <w:lang w:val="en-GB" w:eastAsia="zh-CN"/>
        </w:rPr>
        <w:t>，</w:t>
      </w:r>
      <w:r>
        <w:rPr>
          <w:rFonts w:asciiTheme="minorEastAsia" w:hAnsiTheme="minorEastAsia" w:eastAsiaTheme="minorEastAsia"/>
          <w:snapToGrid w:val="0"/>
          <w:sz w:val="24"/>
          <w:lang w:val="en-GB" w:eastAsia="en-US"/>
        </w:rPr>
        <w:t>Bootstrap</w:t>
      </w:r>
      <w:r>
        <w:rPr>
          <w:rFonts w:hint="eastAsia" w:asciiTheme="minorEastAsia" w:hAnsiTheme="minorEastAsia" w:eastAsiaTheme="minorEastAsia"/>
          <w:snapToGrid w:val="0"/>
          <w:sz w:val="24"/>
          <w:lang w:val="en-US" w:eastAsia="zh-CN"/>
        </w:rPr>
        <w:t>,</w:t>
      </w:r>
      <w:r>
        <w:rPr>
          <w:rFonts w:hint="eastAsia" w:asciiTheme="minorEastAsia" w:hAnsiTheme="minorEastAsia" w:eastAsiaTheme="minorEastAsia" w:cstheme="minorEastAsia"/>
          <w:snapToGrid w:val="0"/>
          <w:sz w:val="24"/>
          <w:lang w:val="en-US" w:eastAsia="zh-CN"/>
        </w:rPr>
        <w:t>接入API</w:t>
      </w:r>
      <w:r>
        <w:rPr>
          <w:rFonts w:hint="eastAsia" w:asciiTheme="minorEastAsia" w:hAnsiTheme="minorEastAsia" w:eastAsiaTheme="minorEastAsia" w:cstheme="minorEastAsia"/>
          <w:sz w:val="21"/>
          <w:szCs w:val="21"/>
          <w:lang w:val="en-US" w:eastAsia="zh-CN"/>
        </w:rPr>
        <w:t>等技术，提高了制作网页的能力，也给与了我完成复杂的，丰富的网页项目的信心。但也让我意识到了我该提升的方向，按我目前的理解，一个好的网页有两个非常重要的点，一个使其人性化，就是得符合大部分用户的使用习惯，思维模式，而不是标新立异，反人类的设计，这或许很有新意，但是大众不爱用，也就失去了它的价值。另一个就是其视觉体验，人总是爱美的，好看的页面势必会受到更多人的喜爱，也就有更大的价值。这两点也是我需要提升和努力的目标。</w:t>
      </w:r>
    </w:p>
    <w:p>
      <w:pPr>
        <w:numPr>
          <w:ilvl w:val="0"/>
          <w:numId w:val="0"/>
        </w:numPr>
        <w:ind w:leftChars="0"/>
        <w:rPr>
          <w:rFonts w:hint="eastAsia" w:asciiTheme="minorEastAsia" w:hAnsiTheme="minorEastAsia" w:eastAsiaTheme="minorEastAsia" w:cstheme="minorEastAsia"/>
          <w:sz w:val="21"/>
          <w:szCs w:val="21"/>
          <w:lang w:val="en-US" w:eastAsia="zh-CN"/>
        </w:rPr>
      </w:pPr>
    </w:p>
    <w:p>
      <w:pPr>
        <w:numPr>
          <w:ilvl w:val="0"/>
          <w:numId w:val="0"/>
        </w:numPr>
        <w:rPr>
          <w:rFonts w:hint="eastAsia" w:asciiTheme="minorEastAsia" w:hAnsiTheme="minorEastAsia" w:eastAsiaTheme="minorEastAsia"/>
          <w:sz w:val="21"/>
          <w:szCs w:val="21"/>
          <w:lang w:val="en-US" w:eastAsia="zh-CN"/>
        </w:rPr>
      </w:pPr>
    </w:p>
    <w:p>
      <w:pPr>
        <w:spacing w:before="156" w:beforeLines="50" w:after="156" w:afterLines="50"/>
        <w:jc w:val="left"/>
        <w:rPr>
          <w:rFonts w:hAnsi="宋体"/>
          <w:b/>
          <w:sz w:val="28"/>
          <w:szCs w:val="28"/>
        </w:rPr>
      </w:pPr>
      <w:r>
        <w:rPr>
          <w:rFonts w:hAnsi="宋体"/>
          <w:b/>
          <w:sz w:val="28"/>
          <w:szCs w:val="28"/>
        </w:rPr>
        <w:t>4. 按合理的顺序附主要源代码</w:t>
      </w:r>
    </w:p>
    <w:p>
      <w:pPr>
        <w:spacing w:before="156" w:beforeLines="50" w:after="156" w:afterLines="50"/>
        <w:jc w:val="center"/>
      </w:pPr>
      <w:r>
        <w:drawing>
          <wp:inline distT="0" distB="0" distL="114300" distR="114300">
            <wp:extent cx="5276215" cy="5763260"/>
            <wp:effectExtent l="0" t="0" r="635" b="889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9"/>
                    <a:stretch>
                      <a:fillRect/>
                    </a:stretch>
                  </pic:blipFill>
                  <pic:spPr>
                    <a:xfrm>
                      <a:off x="0" y="0"/>
                      <a:ext cx="5276215" cy="5763260"/>
                    </a:xfrm>
                    <a:prstGeom prst="rect">
                      <a:avLst/>
                    </a:prstGeom>
                    <a:noFill/>
                    <a:ln>
                      <a:noFill/>
                    </a:ln>
                  </pic:spPr>
                </pic:pic>
              </a:graphicData>
            </a:graphic>
          </wp:inline>
        </w:drawing>
      </w:r>
    </w:p>
    <w:p>
      <w:pPr>
        <w:spacing w:before="156" w:beforeLines="50" w:after="156" w:afterLines="50"/>
        <w:jc w:val="center"/>
        <w:rPr>
          <w:rFonts w:hint="eastAsia"/>
          <w:lang w:val="en-US" w:eastAsia="zh-CN"/>
        </w:rPr>
      </w:pPr>
      <w:r>
        <w:rPr>
          <w:rFonts w:hint="eastAsia"/>
          <w:lang w:val="en-US" w:eastAsia="zh-CN"/>
        </w:rPr>
        <w:t>图62 代码文件</w:t>
      </w:r>
    </w:p>
    <w:p>
      <w:pPr>
        <w:spacing w:before="156" w:beforeLines="50" w:after="156" w:afterLines="50"/>
        <w:ind w:left="420" w:leftChars="0" w:firstLine="420" w:firstLineChars="0"/>
        <w:jc w:val="both"/>
        <w:rPr>
          <w:rFonts w:hint="eastAsia"/>
          <w:lang w:val="en-US" w:eastAsia="zh-CN"/>
        </w:rPr>
      </w:pPr>
      <w:r>
        <w:rPr>
          <w:rFonts w:hint="eastAsia"/>
          <w:lang w:val="en-US" w:eastAsia="zh-CN"/>
        </w:rPr>
        <w:t>主页面：index.html</w:t>
      </w:r>
    </w:p>
    <w:p>
      <w:pPr>
        <w:spacing w:before="156" w:beforeLines="50" w:after="156" w:afterLines="50"/>
        <w:ind w:left="420" w:leftChars="0" w:firstLine="420" w:firstLineChars="0"/>
        <w:jc w:val="both"/>
        <w:rPr>
          <w:rFonts w:hint="eastAsia"/>
          <w:lang w:val="en-US" w:eastAsia="zh-CN"/>
        </w:rPr>
      </w:pPr>
      <w:r>
        <w:rPr>
          <w:rFonts w:hint="eastAsia"/>
          <w:lang w:val="en-US" w:eastAsia="zh-CN"/>
        </w:rPr>
        <w:t>女装页面：clothes.html</w:t>
      </w:r>
    </w:p>
    <w:p>
      <w:pPr>
        <w:spacing w:before="156" w:beforeLines="50" w:after="156" w:afterLines="50"/>
        <w:ind w:left="420" w:leftChars="0" w:firstLine="420" w:firstLineChars="0"/>
        <w:jc w:val="both"/>
        <w:rPr>
          <w:rFonts w:hint="eastAsia"/>
          <w:lang w:val="en-US" w:eastAsia="zh-CN"/>
        </w:rPr>
      </w:pPr>
      <w:r>
        <w:rPr>
          <w:rFonts w:hint="eastAsia"/>
          <w:lang w:val="en-US" w:eastAsia="zh-CN"/>
        </w:rPr>
        <w:t>今日推荐页面：life_goods_recommend.html</w:t>
      </w:r>
    </w:p>
    <w:p>
      <w:pPr>
        <w:spacing w:before="156" w:beforeLines="50" w:after="156" w:afterLines="50"/>
        <w:ind w:left="420" w:leftChars="0" w:firstLine="420" w:firstLineChars="0"/>
        <w:jc w:val="both"/>
        <w:rPr>
          <w:rFonts w:hint="default"/>
          <w:lang w:val="en-US" w:eastAsia="zh-CN"/>
        </w:rPr>
      </w:pPr>
      <w:r>
        <w:rPr>
          <w:rFonts w:hint="eastAsia"/>
          <w:lang w:val="en-US" w:eastAsia="zh-CN"/>
        </w:rPr>
        <w:t>科技资讯页面：science.html</w:t>
      </w:r>
    </w:p>
    <w:p>
      <w:pPr>
        <w:numPr>
          <w:ilvl w:val="0"/>
          <w:numId w:val="5"/>
        </w:numPr>
        <w:spacing w:line="360" w:lineRule="auto"/>
        <w:ind w:left="420" w:leftChars="0"/>
        <w:rPr>
          <w:rFonts w:asciiTheme="minorEastAsia" w:hAnsiTheme="minorEastAsia" w:eastAsiaTheme="minorEastAsia"/>
          <w:snapToGrid w:val="0"/>
          <w:sz w:val="21"/>
          <w:szCs w:val="21"/>
          <w:lang w:val="en-GB" w:eastAsia="en-US"/>
        </w:rPr>
      </w:pPr>
      <w:r>
        <w:rPr>
          <w:rFonts w:asciiTheme="minorEastAsia" w:hAnsiTheme="minorEastAsia" w:eastAsiaTheme="minorEastAsia"/>
          <w:snapToGrid w:val="0"/>
          <w:sz w:val="21"/>
          <w:szCs w:val="21"/>
          <w:lang w:val="en-GB" w:eastAsia="en-US"/>
        </w:rPr>
        <w:t>用户登录与个人中心：</w:t>
      </w:r>
    </w:p>
    <w:p>
      <w:pPr>
        <w:numPr>
          <w:ilvl w:val="0"/>
          <w:numId w:val="0"/>
        </w:numPr>
        <w:spacing w:line="360" w:lineRule="auto"/>
        <w:ind w:left="420" w:leftChars="0"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·登录页面：login.html</w:t>
      </w:r>
    </w:p>
    <w:p>
      <w:pPr>
        <w:numPr>
          <w:ilvl w:val="0"/>
          <w:numId w:val="0"/>
        </w:numPr>
        <w:spacing w:line="360" w:lineRule="auto"/>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·注册页面：signi</w:t>
      </w:r>
      <w:bookmarkStart w:id="0" w:name="_GoBack"/>
      <w:bookmarkEnd w:id="0"/>
      <w:r>
        <w:rPr>
          <w:rFonts w:hint="eastAsia" w:asciiTheme="minorEastAsia" w:hAnsiTheme="minorEastAsia" w:eastAsiaTheme="minorEastAsia"/>
          <w:snapToGrid w:val="0"/>
          <w:sz w:val="21"/>
          <w:szCs w:val="21"/>
          <w:lang w:val="en-US" w:eastAsia="zh-CN"/>
        </w:rPr>
        <w:t>n.html</w:t>
      </w:r>
    </w:p>
    <w:p>
      <w:pPr>
        <w:numPr>
          <w:ilvl w:val="0"/>
          <w:numId w:val="0"/>
        </w:numPr>
        <w:spacing w:line="360" w:lineRule="auto"/>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·个人主页：personmain.html</w:t>
      </w:r>
    </w:p>
    <w:p>
      <w:pPr>
        <w:numPr>
          <w:ilvl w:val="0"/>
          <w:numId w:val="0"/>
        </w:numPr>
        <w:spacing w:line="360" w:lineRule="auto"/>
        <w:ind w:left="420" w:leftChars="0"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·订单页面：dingdan.html</w:t>
      </w:r>
    </w:p>
    <w:p>
      <w:pPr>
        <w:numPr>
          <w:ilvl w:val="0"/>
          <w:numId w:val="0"/>
        </w:numPr>
        <w:spacing w:line="360" w:lineRule="auto"/>
        <w:ind w:left="420" w:leftChars="0"/>
        <w:rPr>
          <w:rFonts w:asciiTheme="minorEastAsia" w:hAnsiTheme="minorEastAsia" w:eastAsiaTheme="minorEastAsia"/>
          <w:snapToGrid w:val="0"/>
          <w:sz w:val="21"/>
          <w:szCs w:val="21"/>
          <w:lang w:val="en-GB" w:eastAsia="en-US"/>
        </w:rPr>
      </w:pP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2）</w:t>
      </w:r>
      <w:r>
        <w:rPr>
          <w:rFonts w:asciiTheme="minorEastAsia" w:hAnsiTheme="minorEastAsia" w:eastAsiaTheme="minorEastAsia"/>
          <w:snapToGrid w:val="0"/>
          <w:sz w:val="21"/>
          <w:szCs w:val="21"/>
          <w:lang w:val="en-GB" w:eastAsia="en-US"/>
        </w:rPr>
        <w:t>商品详情页：</w:t>
      </w:r>
    </w:p>
    <w:p>
      <w:pPr>
        <w:spacing w:line="360" w:lineRule="auto"/>
        <w:ind w:left="84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w:t>
      </w:r>
      <w:r>
        <w:rPr>
          <w:rFonts w:asciiTheme="minorEastAsia" w:hAnsiTheme="minorEastAsia" w:eastAsiaTheme="minorEastAsia"/>
          <w:snapToGrid w:val="0"/>
          <w:sz w:val="21"/>
          <w:szCs w:val="21"/>
          <w:lang w:val="en-GB"/>
        </w:rPr>
        <w:t>商品展示</w:t>
      </w:r>
      <w:r>
        <w:rPr>
          <w:rFonts w:hint="eastAsia" w:asciiTheme="minorEastAsia" w:hAnsiTheme="minorEastAsia" w:eastAsiaTheme="minorEastAsia"/>
          <w:snapToGrid w:val="0"/>
          <w:sz w:val="21"/>
          <w:szCs w:val="21"/>
          <w:lang w:val="en-US" w:eastAsia="zh-CN"/>
        </w:rPr>
        <w:t>页面</w:t>
      </w: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detail.html</w:t>
      </w:r>
    </w:p>
    <w:p>
      <w:pPr>
        <w:ind w:left="420" w:leftChars="0"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w:t>
      </w:r>
      <w:r>
        <w:rPr>
          <w:rFonts w:asciiTheme="minorEastAsia" w:hAnsiTheme="minorEastAsia" w:eastAsiaTheme="minorEastAsia"/>
          <w:snapToGrid w:val="0"/>
          <w:sz w:val="21"/>
          <w:szCs w:val="21"/>
          <w:lang w:val="en-GB"/>
        </w:rPr>
        <w:t>商品评价：</w:t>
      </w:r>
      <w:r>
        <w:rPr>
          <w:rFonts w:hint="eastAsia" w:asciiTheme="minorEastAsia" w:hAnsiTheme="minorEastAsia" w:eastAsiaTheme="minorEastAsia"/>
          <w:snapToGrid w:val="0"/>
          <w:sz w:val="21"/>
          <w:szCs w:val="21"/>
          <w:lang w:val="en-US" w:eastAsia="zh-CN"/>
        </w:rPr>
        <w:t>comment.html</w:t>
      </w:r>
    </w:p>
    <w:p>
      <w:pPr>
        <w:numPr>
          <w:ilvl w:val="0"/>
          <w:numId w:val="0"/>
        </w:numPr>
        <w:spacing w:line="360" w:lineRule="auto"/>
        <w:ind w:left="420" w:leftChars="0"/>
        <w:rPr>
          <w:rFonts w:asciiTheme="minorEastAsia" w:hAnsiTheme="minorEastAsia" w:eastAsiaTheme="minorEastAsia"/>
          <w:snapToGrid w:val="0"/>
          <w:sz w:val="21"/>
          <w:szCs w:val="21"/>
          <w:lang w:val="en-GB" w:eastAsia="en-US"/>
        </w:rPr>
      </w:pP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3）</w:t>
      </w:r>
      <w:r>
        <w:rPr>
          <w:rFonts w:asciiTheme="minorEastAsia" w:hAnsiTheme="minorEastAsia" w:eastAsiaTheme="minorEastAsia"/>
          <w:snapToGrid w:val="0"/>
          <w:sz w:val="21"/>
          <w:szCs w:val="21"/>
          <w:lang w:val="en-GB" w:eastAsia="en-US"/>
        </w:rPr>
        <w:t>购物车功能：</w:t>
      </w:r>
    </w:p>
    <w:p>
      <w:pPr>
        <w:numPr>
          <w:ilvl w:val="0"/>
          <w:numId w:val="0"/>
        </w:numPr>
        <w:spacing w:line="360" w:lineRule="auto"/>
        <w:ind w:left="420" w:leftChars="0"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·cart.html</w:t>
      </w:r>
    </w:p>
    <w:p>
      <w:pPr>
        <w:numPr>
          <w:ilvl w:val="0"/>
          <w:numId w:val="0"/>
        </w:numPr>
        <w:spacing w:line="360" w:lineRule="auto"/>
        <w:ind w:left="420" w:leftChars="0"/>
        <w:rPr>
          <w:rFonts w:asciiTheme="minorEastAsia" w:hAnsiTheme="minorEastAsia" w:eastAsiaTheme="minorEastAsia"/>
          <w:snapToGrid w:val="0"/>
          <w:sz w:val="21"/>
          <w:szCs w:val="21"/>
          <w:lang w:val="en-GB" w:eastAsia="en-US"/>
        </w:rPr>
      </w:pP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4）</w:t>
      </w:r>
      <w:r>
        <w:rPr>
          <w:rFonts w:asciiTheme="minorEastAsia" w:hAnsiTheme="minorEastAsia" w:eastAsiaTheme="minorEastAsia"/>
          <w:snapToGrid w:val="0"/>
          <w:sz w:val="21"/>
          <w:szCs w:val="21"/>
          <w:lang w:val="en-GB" w:eastAsia="en-US"/>
        </w:rPr>
        <w:t>结算与支付：</w:t>
      </w:r>
    </w:p>
    <w:p>
      <w:pPr>
        <w:numPr>
          <w:ilvl w:val="0"/>
          <w:numId w:val="0"/>
        </w:numPr>
        <w:spacing w:line="360" w:lineRule="auto"/>
        <w:ind w:left="420" w:leftChars="0"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·pay.html</w:t>
      </w:r>
    </w:p>
    <w:p>
      <w:pPr>
        <w:numPr>
          <w:ilvl w:val="0"/>
          <w:numId w:val="0"/>
        </w:numPr>
        <w:spacing w:line="360" w:lineRule="auto"/>
        <w:ind w:left="420" w:leftChars="0"/>
        <w:rPr>
          <w:rFonts w:asciiTheme="minorEastAsia" w:hAnsiTheme="minorEastAsia" w:eastAsiaTheme="minorEastAsia"/>
          <w:snapToGrid w:val="0"/>
          <w:sz w:val="21"/>
          <w:szCs w:val="21"/>
          <w:lang w:val="en-GB" w:eastAsia="en-US"/>
        </w:rPr>
      </w:pPr>
      <w:r>
        <w:rPr>
          <w:rFonts w:hint="eastAsia" w:asciiTheme="minorEastAsia" w:hAnsiTheme="minorEastAsia" w:eastAsiaTheme="minorEastAsia"/>
          <w:snapToGrid w:val="0"/>
          <w:sz w:val="21"/>
          <w:szCs w:val="21"/>
          <w:lang w:val="en-GB" w:eastAsia="zh-CN"/>
        </w:rPr>
        <w:t>（</w:t>
      </w:r>
      <w:r>
        <w:rPr>
          <w:rFonts w:hint="eastAsia" w:asciiTheme="minorEastAsia" w:hAnsiTheme="minorEastAsia" w:eastAsiaTheme="minorEastAsia"/>
          <w:snapToGrid w:val="0"/>
          <w:sz w:val="21"/>
          <w:szCs w:val="21"/>
          <w:lang w:val="en-US" w:eastAsia="zh-CN"/>
        </w:rPr>
        <w:t>5）</w:t>
      </w:r>
      <w:r>
        <w:rPr>
          <w:rFonts w:asciiTheme="minorEastAsia" w:hAnsiTheme="minorEastAsia" w:eastAsiaTheme="minorEastAsia"/>
          <w:snapToGrid w:val="0"/>
          <w:sz w:val="21"/>
          <w:szCs w:val="21"/>
          <w:lang w:val="en-GB" w:eastAsia="en-US"/>
        </w:rPr>
        <w:t>用户反馈与客服支持：</w:t>
      </w:r>
    </w:p>
    <w:p>
      <w:pPr>
        <w:spacing w:line="360" w:lineRule="auto"/>
        <w:ind w:left="84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w:t>
      </w:r>
      <w:r>
        <w:rPr>
          <w:rFonts w:asciiTheme="minorEastAsia" w:hAnsiTheme="minorEastAsia" w:eastAsiaTheme="minorEastAsia"/>
          <w:snapToGrid w:val="0"/>
          <w:sz w:val="21"/>
          <w:szCs w:val="21"/>
          <w:lang w:val="en-GB"/>
        </w:rPr>
        <w:t>用户反馈表单：</w:t>
      </w:r>
      <w:r>
        <w:rPr>
          <w:rFonts w:hint="eastAsia" w:asciiTheme="minorEastAsia" w:hAnsiTheme="minorEastAsia" w:eastAsiaTheme="minorEastAsia"/>
          <w:snapToGrid w:val="0"/>
          <w:sz w:val="21"/>
          <w:szCs w:val="21"/>
          <w:lang w:val="en-US" w:eastAsia="zh-CN"/>
        </w:rPr>
        <w:t>service.html</w:t>
      </w:r>
    </w:p>
    <w:p>
      <w:pPr>
        <w:spacing w:line="360" w:lineRule="auto"/>
        <w:ind w:left="84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·售后服务页面：shouhou.html</w:t>
      </w:r>
    </w:p>
    <w:p>
      <w:pPr>
        <w:numPr>
          <w:ilvl w:val="0"/>
          <w:numId w:val="0"/>
        </w:numPr>
        <w:ind w:left="210" w:leftChars="0" w:firstLine="625" w:firstLineChars="298"/>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w:t>
      </w:r>
      <w:r>
        <w:rPr>
          <w:rFonts w:asciiTheme="minorEastAsia" w:hAnsiTheme="minorEastAsia" w:eastAsiaTheme="minorEastAsia"/>
          <w:snapToGrid w:val="0"/>
          <w:sz w:val="21"/>
          <w:szCs w:val="21"/>
          <w:lang w:val="en-GB"/>
        </w:rPr>
        <w:t>常见问题</w:t>
      </w:r>
      <w:r>
        <w:rPr>
          <w:rFonts w:hint="eastAsia" w:asciiTheme="minorEastAsia" w:hAnsiTheme="minorEastAsia" w:eastAsiaTheme="minorEastAsia"/>
          <w:snapToGrid w:val="0"/>
          <w:sz w:val="21"/>
          <w:szCs w:val="21"/>
          <w:lang w:val="en-US" w:eastAsia="zh-CN"/>
        </w:rPr>
        <w:t>页面</w:t>
      </w:r>
      <w:r>
        <w:rPr>
          <w:rFonts w:asciiTheme="minorEastAsia" w:hAnsiTheme="minorEastAsia" w:eastAsiaTheme="minorEastAsia"/>
          <w:snapToGrid w:val="0"/>
          <w:sz w:val="21"/>
          <w:szCs w:val="21"/>
          <w:lang w:val="en-GB"/>
        </w:rPr>
        <w:t>：</w:t>
      </w:r>
      <w:r>
        <w:rPr>
          <w:rFonts w:hint="eastAsia" w:asciiTheme="minorEastAsia" w:hAnsiTheme="minorEastAsia" w:eastAsiaTheme="minorEastAsia"/>
          <w:snapToGrid w:val="0"/>
          <w:sz w:val="21"/>
          <w:szCs w:val="21"/>
          <w:lang w:val="en-US" w:eastAsia="zh-CN"/>
        </w:rPr>
        <w:t>problem.html</w:t>
      </w:r>
    </w:p>
    <w:p>
      <w:pPr>
        <w:numPr>
          <w:ilvl w:val="0"/>
          <w:numId w:val="0"/>
        </w:numPr>
        <w:ind w:left="210" w:leftChars="0" w:firstLine="625" w:firstLineChars="298"/>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·提问页面：problem2.html</w:t>
      </w:r>
    </w:p>
    <w:p>
      <w:pPr>
        <w:numPr>
          <w:ilvl w:val="0"/>
          <w:numId w:val="0"/>
        </w:numPr>
        <w:ind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（6）线下门店指引：</w:t>
      </w:r>
    </w:p>
    <w:p>
      <w:pPr>
        <w:numPr>
          <w:ilvl w:val="0"/>
          <w:numId w:val="0"/>
        </w:numPr>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·地图1-可搜索：map_gaode.html</w:t>
      </w:r>
    </w:p>
    <w:p>
      <w:pPr>
        <w:numPr>
          <w:ilvl w:val="0"/>
          <w:numId w:val="0"/>
        </w:numPr>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·地图2-计算距离：map_gaode_distance.html</w:t>
      </w:r>
    </w:p>
    <w:p>
      <w:pPr>
        <w:numPr>
          <w:ilvl w:val="0"/>
          <w:numId w:val="0"/>
        </w:numPr>
        <w:ind w:left="420" w:leftChars="0" w:firstLine="420" w:firstLineChars="0"/>
        <w:rPr>
          <w:rFonts w:hint="eastAsia"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·地图3-动画：map_gaode_navigation.html</w:t>
      </w:r>
    </w:p>
    <w:p>
      <w:pPr>
        <w:numPr>
          <w:ilvl w:val="0"/>
          <w:numId w:val="0"/>
        </w:numPr>
        <w:ind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（7）搜索栏优化：</w:t>
      </w:r>
    </w:p>
    <w:p>
      <w:pPr>
        <w:numPr>
          <w:ilvl w:val="0"/>
          <w:numId w:val="0"/>
        </w:numPr>
        <w:ind w:left="420" w:leftChars="0" w:firstLine="420" w:firstLineChars="0"/>
        <w:rPr>
          <w:rFonts w:hint="default" w:asciiTheme="minorEastAsia" w:hAnsiTheme="minorEastAsia" w:eastAsiaTheme="minorEastAsia"/>
          <w:snapToGrid w:val="0"/>
          <w:sz w:val="21"/>
          <w:szCs w:val="21"/>
          <w:lang w:val="en-US" w:eastAsia="zh-CN"/>
        </w:rPr>
      </w:pPr>
      <w:r>
        <w:rPr>
          <w:rFonts w:hint="eastAsia" w:asciiTheme="minorEastAsia" w:hAnsiTheme="minorEastAsia" w:eastAsiaTheme="minorEastAsia"/>
          <w:snapToGrid w:val="0"/>
          <w:sz w:val="21"/>
          <w:szCs w:val="21"/>
          <w:lang w:val="en-US" w:eastAsia="zh-CN"/>
        </w:rPr>
        <w:t>·主页面：index.html</w:t>
      </w:r>
    </w:p>
    <w:p>
      <w:pPr>
        <w:numPr>
          <w:ilvl w:val="0"/>
          <w:numId w:val="0"/>
        </w:numPr>
        <w:rPr>
          <w:rFonts w:hint="default" w:asciiTheme="minorEastAsia" w:hAnsiTheme="minorEastAsia" w:eastAsiaTheme="minorEastAsia"/>
          <w:sz w:val="18"/>
          <w:szCs w:val="18"/>
          <w:lang w:val="en-US" w:eastAsia="zh-CN"/>
        </w:rPr>
      </w:pPr>
    </w:p>
    <w:p>
      <w:pPr>
        <w:numPr>
          <w:ilvl w:val="0"/>
          <w:numId w:val="0"/>
        </w:numPr>
        <w:ind w:firstLine="420" w:firstLineChars="0"/>
        <w:jc w:val="both"/>
        <w:rPr>
          <w:rFonts w:hint="eastAsia"/>
          <w:lang w:val="en-US" w:eastAsia="zh-CN"/>
        </w:rPr>
      </w:pPr>
      <w:r>
        <w:rPr>
          <w:rFonts w:hint="eastAsia"/>
          <w:lang w:val="en-US" w:eastAsia="zh-CN"/>
        </w:rPr>
        <w:t>css文件夹中存放每个页面的.css文件，名字与页面名字一致，gobal.css，normalize.css，ui-base.css存放一些可复用的样式。</w:t>
      </w:r>
    </w:p>
    <w:p>
      <w:pPr>
        <w:numPr>
          <w:ilvl w:val="0"/>
          <w:numId w:val="0"/>
        </w:numPr>
        <w:ind w:firstLine="420" w:firstLineChars="0"/>
        <w:jc w:val="both"/>
        <w:rPr>
          <w:rFonts w:hint="eastAsia"/>
          <w:lang w:val="en-US" w:eastAsia="zh-CN"/>
        </w:rPr>
      </w:pPr>
      <w:r>
        <w:rPr>
          <w:rFonts w:hint="eastAsia"/>
          <w:lang w:val="en-US" w:eastAsia="zh-CN"/>
        </w:rPr>
        <w:t>js文件夹存放页面的.js文件，名称与页面名称一致，validator文件存放的是注册页面的js代码，base文件存放可复用的代码。</w:t>
      </w:r>
    </w:p>
    <w:p>
      <w:pPr>
        <w:numPr>
          <w:ilvl w:val="0"/>
          <w:numId w:val="0"/>
        </w:numPr>
        <w:ind w:firstLine="420" w:firstLineChars="0"/>
        <w:jc w:val="both"/>
        <w:rPr>
          <w:rFonts w:hint="eastAsia"/>
          <w:lang w:val="en-US" w:eastAsia="zh-CN"/>
        </w:rPr>
      </w:pPr>
      <w:r>
        <w:rPr>
          <w:rFonts w:hint="eastAsia"/>
          <w:lang w:val="en-US" w:eastAsia="zh-CN"/>
        </w:rPr>
        <w:t>font文件夹存放四个文件用来显示自己喜欢的一些图形符号，用来使不同浏览器下页面字体样式能保持一致。</w:t>
      </w:r>
    </w:p>
    <w:p>
      <w:pPr>
        <w:numPr>
          <w:ilvl w:val="0"/>
          <w:numId w:val="0"/>
        </w:numPr>
        <w:ind w:firstLine="420" w:firstLineChars="0"/>
        <w:jc w:val="both"/>
        <w:rPr>
          <w:rFonts w:hint="eastAsia"/>
          <w:lang w:val="en-US" w:eastAsia="zh-CN"/>
        </w:rPr>
      </w:pPr>
      <w:r>
        <w:rPr>
          <w:rFonts w:hint="eastAsia"/>
          <w:lang w:val="en-US" w:eastAsia="zh-CN"/>
        </w:rPr>
        <w:t>images文件存放需要用到的图片。</w:t>
      </w:r>
    </w:p>
    <w:p>
      <w:pPr>
        <w:numPr>
          <w:ilvl w:val="0"/>
          <w:numId w:val="0"/>
        </w:numPr>
        <w:ind w:firstLine="420" w:firstLineChars="0"/>
        <w:jc w:val="both"/>
        <w:rPr>
          <w:rFonts w:hint="default"/>
          <w:lang w:val="en-US" w:eastAsia="zh-CN"/>
        </w:rPr>
      </w:pPr>
      <w:r>
        <w:rPr>
          <w:rFonts w:hint="eastAsia"/>
          <w:lang w:val="en-US" w:eastAsia="zh-CN"/>
        </w:rPr>
        <w:t>music文件夹存放需要用到的音乐。</w:t>
      </w:r>
    </w:p>
    <w:p>
      <w:pPr>
        <w:numPr>
          <w:ilvl w:val="0"/>
          <w:numId w:val="0"/>
        </w:numPr>
        <w:jc w:val="both"/>
        <w:rPr>
          <w:rFonts w:hint="default"/>
          <w:lang w:val="en-US" w:eastAsia="zh-CN"/>
        </w:rPr>
      </w:pPr>
    </w:p>
    <w:sectPr>
      <w:footerReference r:id="rId3" w:type="default"/>
      <w:footerReference r:id="rId4" w:type="even"/>
      <w:pgSz w:w="11907" w:h="16840"/>
      <w:pgMar w:top="1440" w:right="1797" w:bottom="1440" w:left="1797"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4</w:t>
    </w:r>
    <w:r>
      <w:rPr>
        <w:rStyle w:val="11"/>
      </w:rPr>
      <w:fldChar w:fldCharType="end"/>
    </w:r>
  </w:p>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center" w:y="1"/>
      <w:rPr>
        <w:rStyle w:val="11"/>
      </w:rPr>
    </w:pPr>
    <w:r>
      <w:rPr>
        <w:rStyle w:val="11"/>
      </w:rPr>
      <w:fldChar w:fldCharType="begin"/>
    </w:r>
    <w:r>
      <w:rPr>
        <w:rStyle w:val="11"/>
      </w:rPr>
      <w:instrText xml:space="preserve">PAGE  </w:instrText>
    </w:r>
    <w:r>
      <w:rPr>
        <w:rStyle w:val="11"/>
      </w:rPr>
      <w:fldChar w:fldCharType="end"/>
    </w:r>
  </w:p>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22B0CB"/>
    <w:multiLevelType w:val="singleLevel"/>
    <w:tmpl w:val="8722B0CB"/>
    <w:lvl w:ilvl="0" w:tentative="0">
      <w:start w:val="1"/>
      <w:numFmt w:val="decimal"/>
      <w:suff w:val="nothing"/>
      <w:lvlText w:val="（%1）"/>
      <w:lvlJc w:val="left"/>
    </w:lvl>
  </w:abstractNum>
  <w:abstractNum w:abstractNumId="1">
    <w:nsid w:val="01C34783"/>
    <w:multiLevelType w:val="singleLevel"/>
    <w:tmpl w:val="01C34783"/>
    <w:lvl w:ilvl="0" w:tentative="0">
      <w:start w:val="1"/>
      <w:numFmt w:val="decimal"/>
      <w:suff w:val="space"/>
      <w:lvlText w:val="%1."/>
      <w:lvlJc w:val="left"/>
    </w:lvl>
  </w:abstractNum>
  <w:abstractNum w:abstractNumId="2">
    <w:nsid w:val="3C51A4D1"/>
    <w:multiLevelType w:val="multilevel"/>
    <w:tmpl w:val="3C51A4D1"/>
    <w:lvl w:ilvl="0" w:tentative="0">
      <w:start w:val="1"/>
      <w:numFmt w:val="decimal"/>
      <w:suff w:val="nothing"/>
      <w:lvlText w:val="（%1）"/>
      <w:lvlJc w:val="left"/>
      <w:pPr>
        <w:ind w:left="-210"/>
      </w:pPr>
    </w:lvl>
    <w:lvl w:ilvl="1" w:tentative="0">
      <w:start w:val="1"/>
      <w:numFmt w:val="decimalEnclosedCircleChinese"/>
      <w:lvlText w:val="%2"/>
      <w:lvlJc w:val="left"/>
      <w:pPr>
        <w:tabs>
          <w:tab w:val="left" w:pos="840"/>
        </w:tabs>
        <w:ind w:left="630" w:leftChars="0" w:hanging="420" w:firstLineChars="0"/>
      </w:pPr>
      <w:rPr>
        <w:rFonts w:hint="default"/>
      </w:rPr>
    </w:lvl>
    <w:lvl w:ilvl="2" w:tentative="0">
      <w:start w:val="1"/>
      <w:numFmt w:val="decimal"/>
      <w:lvlText w:val="%3)"/>
      <w:lvlJc w:val="left"/>
      <w:pPr>
        <w:tabs>
          <w:tab w:val="left" w:pos="1260"/>
        </w:tabs>
        <w:ind w:left="1050" w:leftChars="0" w:hanging="420" w:firstLineChars="0"/>
      </w:pPr>
      <w:rPr>
        <w:rFonts w:hint="default"/>
      </w:rPr>
    </w:lvl>
    <w:lvl w:ilvl="3" w:tentative="0">
      <w:start w:val="1"/>
      <w:numFmt w:val="lowerLetter"/>
      <w:lvlText w:val="%4."/>
      <w:lvlJc w:val="left"/>
      <w:pPr>
        <w:tabs>
          <w:tab w:val="left" w:pos="1680"/>
        </w:tabs>
        <w:ind w:left="1470" w:leftChars="0" w:hanging="420" w:firstLineChars="0"/>
      </w:pPr>
      <w:rPr>
        <w:rFonts w:hint="default"/>
      </w:rPr>
    </w:lvl>
    <w:lvl w:ilvl="4" w:tentative="0">
      <w:start w:val="1"/>
      <w:numFmt w:val="lowerLetter"/>
      <w:lvlText w:val="%5)"/>
      <w:lvlJc w:val="left"/>
      <w:pPr>
        <w:tabs>
          <w:tab w:val="left" w:pos="2100"/>
        </w:tabs>
        <w:ind w:left="1890" w:leftChars="0" w:hanging="420" w:firstLineChars="0"/>
      </w:pPr>
      <w:rPr>
        <w:rFonts w:hint="default"/>
      </w:rPr>
    </w:lvl>
    <w:lvl w:ilvl="5" w:tentative="0">
      <w:start w:val="1"/>
      <w:numFmt w:val="lowerRoman"/>
      <w:lvlText w:val="%6."/>
      <w:lvlJc w:val="left"/>
      <w:pPr>
        <w:tabs>
          <w:tab w:val="left" w:pos="2520"/>
        </w:tabs>
        <w:ind w:left="2310" w:leftChars="0" w:hanging="420" w:firstLineChars="0"/>
      </w:pPr>
      <w:rPr>
        <w:rFonts w:hint="default"/>
      </w:rPr>
    </w:lvl>
    <w:lvl w:ilvl="6" w:tentative="0">
      <w:start w:val="1"/>
      <w:numFmt w:val="lowerRoman"/>
      <w:lvlText w:val="%7)"/>
      <w:lvlJc w:val="left"/>
      <w:pPr>
        <w:tabs>
          <w:tab w:val="left" w:pos="2940"/>
        </w:tabs>
        <w:ind w:left="2730" w:leftChars="0" w:hanging="420" w:firstLineChars="0"/>
      </w:pPr>
      <w:rPr>
        <w:rFonts w:hint="default"/>
      </w:rPr>
    </w:lvl>
    <w:lvl w:ilvl="7" w:tentative="0">
      <w:start w:val="1"/>
      <w:numFmt w:val="lowerLetter"/>
      <w:lvlText w:val="%8."/>
      <w:lvlJc w:val="left"/>
      <w:pPr>
        <w:tabs>
          <w:tab w:val="left" w:pos="3360"/>
        </w:tabs>
        <w:ind w:left="3150" w:leftChars="0" w:hanging="420" w:firstLineChars="0"/>
      </w:pPr>
      <w:rPr>
        <w:rFonts w:hint="default"/>
      </w:rPr>
    </w:lvl>
    <w:lvl w:ilvl="8" w:tentative="0">
      <w:start w:val="1"/>
      <w:numFmt w:val="lowerLetter"/>
      <w:lvlText w:val="%9)"/>
      <w:lvlJc w:val="left"/>
      <w:pPr>
        <w:tabs>
          <w:tab w:val="left" w:pos="3780"/>
        </w:tabs>
        <w:ind w:left="3570" w:leftChars="0" w:hanging="420" w:firstLineChars="0"/>
      </w:pPr>
      <w:rPr>
        <w:rFonts w:hint="default"/>
      </w:rPr>
    </w:lvl>
  </w:abstractNum>
  <w:abstractNum w:abstractNumId="3">
    <w:nsid w:val="56C47117"/>
    <w:multiLevelType w:val="multilevel"/>
    <w:tmpl w:val="56C4711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7178C992"/>
    <w:multiLevelType w:val="singleLevel"/>
    <w:tmpl w:val="7178C992"/>
    <w:lvl w:ilvl="0" w:tentative="0">
      <w:start w:val="1"/>
      <w:numFmt w:val="decimal"/>
      <w:suff w:val="nothing"/>
      <w:lvlText w:val="（%1）"/>
      <w:lvlJc w:val="left"/>
    </w:lvl>
  </w:abstractNum>
  <w:num w:numId="1">
    <w:abstractNumId w:val="3"/>
  </w:num>
  <w:num w:numId="2">
    <w:abstractNumId w:val="1"/>
  </w:num>
  <w:num w:numId="3">
    <w:abstractNumId w:val="2"/>
  </w:num>
  <w:num w:numId="4">
    <w:abstractNumId w:val="0"/>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w15:presenceInfo w15:providerId="WPS Office" w15:userId="3022226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dhNzRiZWE3MTdmOTk5ODM3ZWM0YzcwZTY3NWFhMGUifQ=="/>
  </w:docVars>
  <w:rsids>
    <w:rsidRoot w:val="00AD42E2"/>
    <w:rsid w:val="00000A88"/>
    <w:rsid w:val="00002FEA"/>
    <w:rsid w:val="00007473"/>
    <w:rsid w:val="000112B7"/>
    <w:rsid w:val="00014C76"/>
    <w:rsid w:val="0002729C"/>
    <w:rsid w:val="0004113D"/>
    <w:rsid w:val="000447C8"/>
    <w:rsid w:val="00044830"/>
    <w:rsid w:val="00053156"/>
    <w:rsid w:val="000539CE"/>
    <w:rsid w:val="00063BA0"/>
    <w:rsid w:val="00066566"/>
    <w:rsid w:val="000669C6"/>
    <w:rsid w:val="000737D1"/>
    <w:rsid w:val="00076C35"/>
    <w:rsid w:val="00076FEF"/>
    <w:rsid w:val="00083BE0"/>
    <w:rsid w:val="0009328E"/>
    <w:rsid w:val="00093FCB"/>
    <w:rsid w:val="00095440"/>
    <w:rsid w:val="00096447"/>
    <w:rsid w:val="000B13C5"/>
    <w:rsid w:val="000D3D09"/>
    <w:rsid w:val="000D766B"/>
    <w:rsid w:val="000E1A77"/>
    <w:rsid w:val="000E3EFE"/>
    <w:rsid w:val="000F3373"/>
    <w:rsid w:val="000F6B16"/>
    <w:rsid w:val="000F6FDA"/>
    <w:rsid w:val="0010050B"/>
    <w:rsid w:val="00104D70"/>
    <w:rsid w:val="001130DE"/>
    <w:rsid w:val="001156E2"/>
    <w:rsid w:val="0014697D"/>
    <w:rsid w:val="00150CB9"/>
    <w:rsid w:val="00151B89"/>
    <w:rsid w:val="00153950"/>
    <w:rsid w:val="001731A7"/>
    <w:rsid w:val="001746A9"/>
    <w:rsid w:val="0019774E"/>
    <w:rsid w:val="001A0E14"/>
    <w:rsid w:val="001B333D"/>
    <w:rsid w:val="001B3E7D"/>
    <w:rsid w:val="001C2138"/>
    <w:rsid w:val="001C2157"/>
    <w:rsid w:val="001C4C54"/>
    <w:rsid w:val="001D1788"/>
    <w:rsid w:val="001D1F8E"/>
    <w:rsid w:val="001D669B"/>
    <w:rsid w:val="001E0A5F"/>
    <w:rsid w:val="001E6B38"/>
    <w:rsid w:val="001F2C96"/>
    <w:rsid w:val="00200D7C"/>
    <w:rsid w:val="00203DBF"/>
    <w:rsid w:val="00207BAE"/>
    <w:rsid w:val="00211059"/>
    <w:rsid w:val="00224A4D"/>
    <w:rsid w:val="002274C7"/>
    <w:rsid w:val="00227780"/>
    <w:rsid w:val="002344E3"/>
    <w:rsid w:val="00241BAC"/>
    <w:rsid w:val="00244162"/>
    <w:rsid w:val="002453BE"/>
    <w:rsid w:val="002536B7"/>
    <w:rsid w:val="00254708"/>
    <w:rsid w:val="0026219E"/>
    <w:rsid w:val="00275C3F"/>
    <w:rsid w:val="002822EC"/>
    <w:rsid w:val="002847F8"/>
    <w:rsid w:val="002A218E"/>
    <w:rsid w:val="002A250D"/>
    <w:rsid w:val="002B02D0"/>
    <w:rsid w:val="002B1C25"/>
    <w:rsid w:val="002B3159"/>
    <w:rsid w:val="002C38EE"/>
    <w:rsid w:val="002E7445"/>
    <w:rsid w:val="002F33B6"/>
    <w:rsid w:val="00303697"/>
    <w:rsid w:val="003052C2"/>
    <w:rsid w:val="00315059"/>
    <w:rsid w:val="0032644C"/>
    <w:rsid w:val="00331ED0"/>
    <w:rsid w:val="00342CF1"/>
    <w:rsid w:val="00357829"/>
    <w:rsid w:val="00360AAF"/>
    <w:rsid w:val="00366F3A"/>
    <w:rsid w:val="0038001B"/>
    <w:rsid w:val="0038205E"/>
    <w:rsid w:val="00394FD0"/>
    <w:rsid w:val="00396B8A"/>
    <w:rsid w:val="003A7D2C"/>
    <w:rsid w:val="003B0697"/>
    <w:rsid w:val="003B79C7"/>
    <w:rsid w:val="003B7D44"/>
    <w:rsid w:val="003C110F"/>
    <w:rsid w:val="003D04D4"/>
    <w:rsid w:val="003D4A72"/>
    <w:rsid w:val="004052F4"/>
    <w:rsid w:val="00405AE5"/>
    <w:rsid w:val="00413DD6"/>
    <w:rsid w:val="0041686C"/>
    <w:rsid w:val="004240AD"/>
    <w:rsid w:val="00427550"/>
    <w:rsid w:val="004414EE"/>
    <w:rsid w:val="0044165F"/>
    <w:rsid w:val="0044544A"/>
    <w:rsid w:val="004472B4"/>
    <w:rsid w:val="004478AC"/>
    <w:rsid w:val="004479E5"/>
    <w:rsid w:val="00453F91"/>
    <w:rsid w:val="00460396"/>
    <w:rsid w:val="00465C87"/>
    <w:rsid w:val="00470DC7"/>
    <w:rsid w:val="00476B8D"/>
    <w:rsid w:val="00483E1C"/>
    <w:rsid w:val="0048400B"/>
    <w:rsid w:val="00492B01"/>
    <w:rsid w:val="004A0585"/>
    <w:rsid w:val="004A1075"/>
    <w:rsid w:val="004B7975"/>
    <w:rsid w:val="004C6827"/>
    <w:rsid w:val="004D2584"/>
    <w:rsid w:val="004D37FA"/>
    <w:rsid w:val="004D3DC1"/>
    <w:rsid w:val="004D4A4D"/>
    <w:rsid w:val="004E1F8B"/>
    <w:rsid w:val="004F3223"/>
    <w:rsid w:val="0050079D"/>
    <w:rsid w:val="0050427D"/>
    <w:rsid w:val="00505ED9"/>
    <w:rsid w:val="00507C5F"/>
    <w:rsid w:val="00517258"/>
    <w:rsid w:val="00522D64"/>
    <w:rsid w:val="0053139A"/>
    <w:rsid w:val="00532757"/>
    <w:rsid w:val="00533578"/>
    <w:rsid w:val="00557E89"/>
    <w:rsid w:val="005949CF"/>
    <w:rsid w:val="005A0004"/>
    <w:rsid w:val="005A02DE"/>
    <w:rsid w:val="005C464F"/>
    <w:rsid w:val="005C46F2"/>
    <w:rsid w:val="005E2E94"/>
    <w:rsid w:val="005F11F0"/>
    <w:rsid w:val="005F1297"/>
    <w:rsid w:val="005F1FBA"/>
    <w:rsid w:val="005F624D"/>
    <w:rsid w:val="005F6630"/>
    <w:rsid w:val="005F69D8"/>
    <w:rsid w:val="005F7AFD"/>
    <w:rsid w:val="00624210"/>
    <w:rsid w:val="00632B65"/>
    <w:rsid w:val="00644E49"/>
    <w:rsid w:val="006574D8"/>
    <w:rsid w:val="006617AF"/>
    <w:rsid w:val="00693478"/>
    <w:rsid w:val="006A0D61"/>
    <w:rsid w:val="006A632F"/>
    <w:rsid w:val="006A7E84"/>
    <w:rsid w:val="006B0F3B"/>
    <w:rsid w:val="006B3918"/>
    <w:rsid w:val="006B6E30"/>
    <w:rsid w:val="006C4601"/>
    <w:rsid w:val="006D4CB3"/>
    <w:rsid w:val="006E1845"/>
    <w:rsid w:val="006E345F"/>
    <w:rsid w:val="006E7123"/>
    <w:rsid w:val="006E71F6"/>
    <w:rsid w:val="006F16BF"/>
    <w:rsid w:val="006F324B"/>
    <w:rsid w:val="006F4E92"/>
    <w:rsid w:val="00703E22"/>
    <w:rsid w:val="0070460E"/>
    <w:rsid w:val="00707301"/>
    <w:rsid w:val="0070785E"/>
    <w:rsid w:val="007129A4"/>
    <w:rsid w:val="00712C13"/>
    <w:rsid w:val="0071438B"/>
    <w:rsid w:val="007314ED"/>
    <w:rsid w:val="00731A4C"/>
    <w:rsid w:val="0073413F"/>
    <w:rsid w:val="00752956"/>
    <w:rsid w:val="00772E82"/>
    <w:rsid w:val="0079196F"/>
    <w:rsid w:val="00794AD5"/>
    <w:rsid w:val="00796B28"/>
    <w:rsid w:val="007A1DA4"/>
    <w:rsid w:val="007A531B"/>
    <w:rsid w:val="007A7720"/>
    <w:rsid w:val="007D2A88"/>
    <w:rsid w:val="007E5DAE"/>
    <w:rsid w:val="007F6889"/>
    <w:rsid w:val="00800244"/>
    <w:rsid w:val="008124B6"/>
    <w:rsid w:val="0082043B"/>
    <w:rsid w:val="0082405D"/>
    <w:rsid w:val="008271F4"/>
    <w:rsid w:val="00830BE0"/>
    <w:rsid w:val="00833E84"/>
    <w:rsid w:val="00860295"/>
    <w:rsid w:val="00864B79"/>
    <w:rsid w:val="0088625E"/>
    <w:rsid w:val="008969C9"/>
    <w:rsid w:val="008A24FD"/>
    <w:rsid w:val="008B01A1"/>
    <w:rsid w:val="008B3B3C"/>
    <w:rsid w:val="008D7070"/>
    <w:rsid w:val="008E45B9"/>
    <w:rsid w:val="008E6FD8"/>
    <w:rsid w:val="008E7DA8"/>
    <w:rsid w:val="008F16D4"/>
    <w:rsid w:val="00900840"/>
    <w:rsid w:val="00915624"/>
    <w:rsid w:val="00922382"/>
    <w:rsid w:val="00933127"/>
    <w:rsid w:val="00940445"/>
    <w:rsid w:val="009404B8"/>
    <w:rsid w:val="0094252C"/>
    <w:rsid w:val="0094643E"/>
    <w:rsid w:val="00946528"/>
    <w:rsid w:val="00963839"/>
    <w:rsid w:val="00975D73"/>
    <w:rsid w:val="00980A72"/>
    <w:rsid w:val="009A4F3F"/>
    <w:rsid w:val="009A56E6"/>
    <w:rsid w:val="009B3C1B"/>
    <w:rsid w:val="009C3D12"/>
    <w:rsid w:val="009C6480"/>
    <w:rsid w:val="009D55DA"/>
    <w:rsid w:val="009E4C02"/>
    <w:rsid w:val="009E79DA"/>
    <w:rsid w:val="009F7B7A"/>
    <w:rsid w:val="00A02ED4"/>
    <w:rsid w:val="00A14836"/>
    <w:rsid w:val="00A41EA0"/>
    <w:rsid w:val="00A46E57"/>
    <w:rsid w:val="00A61506"/>
    <w:rsid w:val="00A63A59"/>
    <w:rsid w:val="00A713D9"/>
    <w:rsid w:val="00A73F87"/>
    <w:rsid w:val="00A86935"/>
    <w:rsid w:val="00A86DA3"/>
    <w:rsid w:val="00A87B57"/>
    <w:rsid w:val="00A9178B"/>
    <w:rsid w:val="00A91CDC"/>
    <w:rsid w:val="00A93989"/>
    <w:rsid w:val="00A9790D"/>
    <w:rsid w:val="00AA0CF3"/>
    <w:rsid w:val="00AA55C0"/>
    <w:rsid w:val="00AB13A6"/>
    <w:rsid w:val="00AB4710"/>
    <w:rsid w:val="00AB79E4"/>
    <w:rsid w:val="00AC38C5"/>
    <w:rsid w:val="00AC5D02"/>
    <w:rsid w:val="00AD42E2"/>
    <w:rsid w:val="00AD49E3"/>
    <w:rsid w:val="00AD6F01"/>
    <w:rsid w:val="00AD771A"/>
    <w:rsid w:val="00AF5BE8"/>
    <w:rsid w:val="00B0161E"/>
    <w:rsid w:val="00B058CE"/>
    <w:rsid w:val="00B14959"/>
    <w:rsid w:val="00B23466"/>
    <w:rsid w:val="00B25FF9"/>
    <w:rsid w:val="00B3753B"/>
    <w:rsid w:val="00B40B0B"/>
    <w:rsid w:val="00B50DC3"/>
    <w:rsid w:val="00B5436F"/>
    <w:rsid w:val="00B626EE"/>
    <w:rsid w:val="00B65F84"/>
    <w:rsid w:val="00B77920"/>
    <w:rsid w:val="00B85185"/>
    <w:rsid w:val="00B94B70"/>
    <w:rsid w:val="00BC065F"/>
    <w:rsid w:val="00BD02FF"/>
    <w:rsid w:val="00BE2A56"/>
    <w:rsid w:val="00BF2320"/>
    <w:rsid w:val="00BF3933"/>
    <w:rsid w:val="00C00FD5"/>
    <w:rsid w:val="00C06774"/>
    <w:rsid w:val="00C07980"/>
    <w:rsid w:val="00C16340"/>
    <w:rsid w:val="00C27203"/>
    <w:rsid w:val="00C4022E"/>
    <w:rsid w:val="00C55C9A"/>
    <w:rsid w:val="00C721CA"/>
    <w:rsid w:val="00C73D58"/>
    <w:rsid w:val="00C80C57"/>
    <w:rsid w:val="00C81F54"/>
    <w:rsid w:val="00C82E52"/>
    <w:rsid w:val="00C84711"/>
    <w:rsid w:val="00C9100F"/>
    <w:rsid w:val="00CA0E0A"/>
    <w:rsid w:val="00CA3AB2"/>
    <w:rsid w:val="00CB5D0E"/>
    <w:rsid w:val="00CC01E7"/>
    <w:rsid w:val="00CC0E2F"/>
    <w:rsid w:val="00CC4CA3"/>
    <w:rsid w:val="00CD0808"/>
    <w:rsid w:val="00CD1C8E"/>
    <w:rsid w:val="00CD27B9"/>
    <w:rsid w:val="00CE337E"/>
    <w:rsid w:val="00CF34FE"/>
    <w:rsid w:val="00D022A0"/>
    <w:rsid w:val="00D10776"/>
    <w:rsid w:val="00D1638A"/>
    <w:rsid w:val="00D22C9A"/>
    <w:rsid w:val="00D32900"/>
    <w:rsid w:val="00D32996"/>
    <w:rsid w:val="00D37874"/>
    <w:rsid w:val="00D4336A"/>
    <w:rsid w:val="00D50325"/>
    <w:rsid w:val="00D51BED"/>
    <w:rsid w:val="00D66EF0"/>
    <w:rsid w:val="00D75A6F"/>
    <w:rsid w:val="00D81155"/>
    <w:rsid w:val="00D83AAA"/>
    <w:rsid w:val="00DA1B02"/>
    <w:rsid w:val="00DA5D33"/>
    <w:rsid w:val="00DD033C"/>
    <w:rsid w:val="00DD0B3E"/>
    <w:rsid w:val="00DD519D"/>
    <w:rsid w:val="00DD7106"/>
    <w:rsid w:val="00DD719B"/>
    <w:rsid w:val="00DE2D2F"/>
    <w:rsid w:val="00DE4153"/>
    <w:rsid w:val="00DF41B8"/>
    <w:rsid w:val="00E05354"/>
    <w:rsid w:val="00E200DE"/>
    <w:rsid w:val="00E4298B"/>
    <w:rsid w:val="00E51373"/>
    <w:rsid w:val="00E604DD"/>
    <w:rsid w:val="00E67614"/>
    <w:rsid w:val="00E708E2"/>
    <w:rsid w:val="00E74EC6"/>
    <w:rsid w:val="00E8054C"/>
    <w:rsid w:val="00E866D1"/>
    <w:rsid w:val="00E95DEA"/>
    <w:rsid w:val="00EA5E6B"/>
    <w:rsid w:val="00EB2306"/>
    <w:rsid w:val="00EB2D8C"/>
    <w:rsid w:val="00ED581B"/>
    <w:rsid w:val="00ED6C7E"/>
    <w:rsid w:val="00EE239F"/>
    <w:rsid w:val="00EF4F95"/>
    <w:rsid w:val="00EF60F9"/>
    <w:rsid w:val="00F02633"/>
    <w:rsid w:val="00F10A7A"/>
    <w:rsid w:val="00F11927"/>
    <w:rsid w:val="00F46B6B"/>
    <w:rsid w:val="00F47B57"/>
    <w:rsid w:val="00F56248"/>
    <w:rsid w:val="00F607D3"/>
    <w:rsid w:val="00F6525E"/>
    <w:rsid w:val="00F67860"/>
    <w:rsid w:val="00F730C5"/>
    <w:rsid w:val="00F740E3"/>
    <w:rsid w:val="00F836DE"/>
    <w:rsid w:val="00F94AE0"/>
    <w:rsid w:val="00FA124C"/>
    <w:rsid w:val="00FB72D2"/>
    <w:rsid w:val="00FC1A8C"/>
    <w:rsid w:val="00FC3A40"/>
    <w:rsid w:val="00FC3C21"/>
    <w:rsid w:val="00FD219C"/>
    <w:rsid w:val="00FD37DD"/>
    <w:rsid w:val="00FD4067"/>
    <w:rsid w:val="00FD440A"/>
    <w:rsid w:val="00FE3CDB"/>
    <w:rsid w:val="01761E20"/>
    <w:rsid w:val="02A47361"/>
    <w:rsid w:val="031E62CB"/>
    <w:rsid w:val="075410AD"/>
    <w:rsid w:val="087D7F38"/>
    <w:rsid w:val="08B60D54"/>
    <w:rsid w:val="08F33D56"/>
    <w:rsid w:val="097A6225"/>
    <w:rsid w:val="0A717628"/>
    <w:rsid w:val="0AEE6ECB"/>
    <w:rsid w:val="0B835865"/>
    <w:rsid w:val="0BC96FF0"/>
    <w:rsid w:val="0BF7590B"/>
    <w:rsid w:val="0DCD1019"/>
    <w:rsid w:val="0E0A401C"/>
    <w:rsid w:val="0F16079E"/>
    <w:rsid w:val="0F1E5B73"/>
    <w:rsid w:val="0F4C5F6E"/>
    <w:rsid w:val="10727C56"/>
    <w:rsid w:val="109220A6"/>
    <w:rsid w:val="10CC55B8"/>
    <w:rsid w:val="113E3FDC"/>
    <w:rsid w:val="116021A5"/>
    <w:rsid w:val="116C0B49"/>
    <w:rsid w:val="12483364"/>
    <w:rsid w:val="13C62793"/>
    <w:rsid w:val="14C60571"/>
    <w:rsid w:val="14F7697C"/>
    <w:rsid w:val="159E329B"/>
    <w:rsid w:val="167F4E7B"/>
    <w:rsid w:val="17231CAA"/>
    <w:rsid w:val="17DB2032"/>
    <w:rsid w:val="1A266D7C"/>
    <w:rsid w:val="1A646862"/>
    <w:rsid w:val="1B4A1EFB"/>
    <w:rsid w:val="1B4B5C73"/>
    <w:rsid w:val="1B544B28"/>
    <w:rsid w:val="1B6034CD"/>
    <w:rsid w:val="1E51534F"/>
    <w:rsid w:val="1E6C03DB"/>
    <w:rsid w:val="1FDC6E9A"/>
    <w:rsid w:val="20B41BC5"/>
    <w:rsid w:val="22AF6AE8"/>
    <w:rsid w:val="22B019F3"/>
    <w:rsid w:val="23867849"/>
    <w:rsid w:val="23931F66"/>
    <w:rsid w:val="24207C9D"/>
    <w:rsid w:val="24822706"/>
    <w:rsid w:val="24EF7670"/>
    <w:rsid w:val="25757B75"/>
    <w:rsid w:val="279D33B3"/>
    <w:rsid w:val="28C334D0"/>
    <w:rsid w:val="296A3769"/>
    <w:rsid w:val="2BE47802"/>
    <w:rsid w:val="2C1B6F9C"/>
    <w:rsid w:val="2C723060"/>
    <w:rsid w:val="2D597D7C"/>
    <w:rsid w:val="2DCA2A28"/>
    <w:rsid w:val="2E3558C9"/>
    <w:rsid w:val="2F5527C5"/>
    <w:rsid w:val="2F866E22"/>
    <w:rsid w:val="2F875074"/>
    <w:rsid w:val="2FBD0A96"/>
    <w:rsid w:val="30093CDB"/>
    <w:rsid w:val="319B58C0"/>
    <w:rsid w:val="321E5800"/>
    <w:rsid w:val="32891103"/>
    <w:rsid w:val="3341553A"/>
    <w:rsid w:val="33522B6B"/>
    <w:rsid w:val="34594B05"/>
    <w:rsid w:val="34873421"/>
    <w:rsid w:val="3575596F"/>
    <w:rsid w:val="36BA1E1E"/>
    <w:rsid w:val="37C30C14"/>
    <w:rsid w:val="3814146F"/>
    <w:rsid w:val="385950D4"/>
    <w:rsid w:val="395D33E0"/>
    <w:rsid w:val="3A3000B7"/>
    <w:rsid w:val="3A3B7187"/>
    <w:rsid w:val="3B117EE8"/>
    <w:rsid w:val="3E1C51CA"/>
    <w:rsid w:val="3E80785E"/>
    <w:rsid w:val="3E9055C8"/>
    <w:rsid w:val="3F6C12E5"/>
    <w:rsid w:val="40B57568"/>
    <w:rsid w:val="41272213"/>
    <w:rsid w:val="42A930FC"/>
    <w:rsid w:val="430B16C1"/>
    <w:rsid w:val="43C755E8"/>
    <w:rsid w:val="44CB1108"/>
    <w:rsid w:val="4577128F"/>
    <w:rsid w:val="45AD6A5F"/>
    <w:rsid w:val="45B95404"/>
    <w:rsid w:val="47C06F1E"/>
    <w:rsid w:val="484336AB"/>
    <w:rsid w:val="494D5EDC"/>
    <w:rsid w:val="49CF3448"/>
    <w:rsid w:val="4B481704"/>
    <w:rsid w:val="4B502367"/>
    <w:rsid w:val="4C983FC5"/>
    <w:rsid w:val="4CC50B32"/>
    <w:rsid w:val="4D53613E"/>
    <w:rsid w:val="4E3F065B"/>
    <w:rsid w:val="4E726A98"/>
    <w:rsid w:val="4E7A0A87"/>
    <w:rsid w:val="4F12064D"/>
    <w:rsid w:val="4F4E4E0F"/>
    <w:rsid w:val="500100D3"/>
    <w:rsid w:val="50E53551"/>
    <w:rsid w:val="51713037"/>
    <w:rsid w:val="51BD627C"/>
    <w:rsid w:val="51D35A9F"/>
    <w:rsid w:val="51E241AA"/>
    <w:rsid w:val="51F2387E"/>
    <w:rsid w:val="53D61877"/>
    <w:rsid w:val="54332825"/>
    <w:rsid w:val="54DE6C35"/>
    <w:rsid w:val="553C395C"/>
    <w:rsid w:val="567C0E13"/>
    <w:rsid w:val="56A45C5C"/>
    <w:rsid w:val="57340D8E"/>
    <w:rsid w:val="581D7A74"/>
    <w:rsid w:val="5844018D"/>
    <w:rsid w:val="5AF32D0E"/>
    <w:rsid w:val="5CC04E72"/>
    <w:rsid w:val="5D7A7717"/>
    <w:rsid w:val="5E3552D9"/>
    <w:rsid w:val="601B20BC"/>
    <w:rsid w:val="61E11B13"/>
    <w:rsid w:val="63A252D2"/>
    <w:rsid w:val="64963088"/>
    <w:rsid w:val="64D4595F"/>
    <w:rsid w:val="65476131"/>
    <w:rsid w:val="65A13A93"/>
    <w:rsid w:val="66044022"/>
    <w:rsid w:val="67F87BB6"/>
    <w:rsid w:val="685748DD"/>
    <w:rsid w:val="6DB4632D"/>
    <w:rsid w:val="6DE76703"/>
    <w:rsid w:val="6EB43F5C"/>
    <w:rsid w:val="6F70223B"/>
    <w:rsid w:val="6F9B1553"/>
    <w:rsid w:val="70657DB3"/>
    <w:rsid w:val="71A25D0F"/>
    <w:rsid w:val="72127AC6"/>
    <w:rsid w:val="72B56DCF"/>
    <w:rsid w:val="72D2141B"/>
    <w:rsid w:val="72E90827"/>
    <w:rsid w:val="72F53670"/>
    <w:rsid w:val="736B313E"/>
    <w:rsid w:val="74082F2F"/>
    <w:rsid w:val="754E7067"/>
    <w:rsid w:val="7662726E"/>
    <w:rsid w:val="77C875A5"/>
    <w:rsid w:val="78715547"/>
    <w:rsid w:val="78BE0FF9"/>
    <w:rsid w:val="7967694A"/>
    <w:rsid w:val="79984D55"/>
    <w:rsid w:val="7B6E3FBF"/>
    <w:rsid w:val="7BBC11CF"/>
    <w:rsid w:val="7BC938EC"/>
    <w:rsid w:val="7C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9">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caption"/>
    <w:basedOn w:val="1"/>
    <w:next w:val="1"/>
    <w:autoRedefine/>
    <w:unhideWhenUsed/>
    <w:qFormat/>
    <w:uiPriority w:val="0"/>
    <w:rPr>
      <w:rFonts w:ascii="Calibri Light" w:hAnsi="Calibri Light" w:eastAsia="黑体"/>
      <w:sz w:val="20"/>
      <w:szCs w:val="20"/>
    </w:rPr>
  </w:style>
  <w:style w:type="paragraph" w:styleId="3">
    <w:name w:val="footer"/>
    <w:basedOn w:val="1"/>
    <w:autoRedefine/>
    <w:qFormat/>
    <w:uiPriority w:val="0"/>
    <w:pPr>
      <w:tabs>
        <w:tab w:val="center" w:pos="4153"/>
        <w:tab w:val="right" w:pos="8306"/>
      </w:tabs>
      <w:snapToGrid w:val="0"/>
      <w:jc w:val="left"/>
    </w:pPr>
    <w:rPr>
      <w:sz w:val="18"/>
      <w:szCs w:val="18"/>
    </w:rPr>
  </w:style>
  <w:style w:type="paragraph" w:styleId="4">
    <w:name w:val="header"/>
    <w:basedOn w:val="1"/>
    <w:link w:val="13"/>
    <w:autoRedefine/>
    <w:qFormat/>
    <w:uiPriority w:val="0"/>
    <w:pPr>
      <w:pBdr>
        <w:bottom w:val="single" w:color="auto" w:sz="6" w:space="1"/>
      </w:pBdr>
      <w:tabs>
        <w:tab w:val="center" w:pos="4153"/>
        <w:tab w:val="right" w:pos="8306"/>
      </w:tabs>
      <w:snapToGrid w:val="0"/>
      <w:jc w:val="center"/>
    </w:pPr>
    <w:rPr>
      <w:sz w:val="18"/>
      <w:szCs w:val="18"/>
    </w:rPr>
  </w:style>
  <w:style w:type="paragraph" w:styleId="5">
    <w:name w:val="HTML Preformatted"/>
    <w:basedOn w:val="1"/>
    <w:link w:val="15"/>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6">
    <w:name w:val="Normal (Web)"/>
    <w:basedOn w:val="1"/>
    <w:autoRedefine/>
    <w:unhideWhenUsed/>
    <w:qFormat/>
    <w:uiPriority w:val="99"/>
    <w:pPr>
      <w:widowControl/>
      <w:spacing w:before="100" w:beforeAutospacing="1" w:after="100" w:afterAutospacing="1"/>
      <w:jc w:val="left"/>
    </w:pPr>
    <w:rPr>
      <w:rFonts w:ascii="宋体" w:hAnsi="宋体" w:cs="宋体"/>
      <w:kern w:val="0"/>
      <w:sz w:val="24"/>
    </w:rPr>
  </w:style>
  <w:style w:type="table" w:styleId="8">
    <w:name w:val="Table Grid"/>
    <w:basedOn w:val="7"/>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autoRedefine/>
    <w:qFormat/>
    <w:uiPriority w:val="22"/>
    <w:rPr>
      <w:b/>
      <w:bCs/>
    </w:rPr>
  </w:style>
  <w:style w:type="character" w:styleId="11">
    <w:name w:val="page number"/>
    <w:basedOn w:val="9"/>
    <w:autoRedefine/>
    <w:qFormat/>
    <w:uiPriority w:val="0"/>
  </w:style>
  <w:style w:type="character" w:styleId="12">
    <w:name w:val="Hyperlink"/>
    <w:autoRedefine/>
    <w:qFormat/>
    <w:uiPriority w:val="0"/>
    <w:rPr>
      <w:color w:val="0000FF"/>
      <w:u w:val="single"/>
    </w:rPr>
  </w:style>
  <w:style w:type="character" w:customStyle="1" w:styleId="13">
    <w:name w:val="页眉 字符"/>
    <w:link w:val="4"/>
    <w:autoRedefine/>
    <w:qFormat/>
    <w:uiPriority w:val="0"/>
    <w:rPr>
      <w:kern w:val="2"/>
      <w:sz w:val="18"/>
      <w:szCs w:val="18"/>
    </w:rPr>
  </w:style>
  <w:style w:type="paragraph" w:styleId="14">
    <w:name w:val="List Paragraph"/>
    <w:basedOn w:val="1"/>
    <w:autoRedefine/>
    <w:qFormat/>
    <w:uiPriority w:val="34"/>
    <w:pPr>
      <w:widowControl/>
      <w:adjustRightInd w:val="0"/>
      <w:snapToGrid w:val="0"/>
      <w:spacing w:after="200"/>
      <w:ind w:firstLine="420" w:firstLineChars="200"/>
      <w:jc w:val="left"/>
    </w:pPr>
    <w:rPr>
      <w:rFonts w:ascii="Tahoma" w:hAnsi="Tahoma" w:eastAsia="微软雅黑"/>
      <w:kern w:val="0"/>
      <w:sz w:val="22"/>
      <w:szCs w:val="22"/>
    </w:rPr>
  </w:style>
  <w:style w:type="character" w:customStyle="1" w:styleId="15">
    <w:name w:val="HTML 预设格式 字符"/>
    <w:link w:val="5"/>
    <w:autoRedefine/>
    <w:qFormat/>
    <w:uiPriority w:val="99"/>
    <w:rPr>
      <w:rFonts w:ascii="宋体" w:hAnsi="宋体" w:cs="宋体"/>
      <w:sz w:val="24"/>
      <w:szCs w:val="24"/>
    </w:rPr>
  </w:style>
  <w:style w:type="character" w:customStyle="1" w:styleId="16">
    <w:name w:val="apple-converted-space"/>
    <w:autoRedefine/>
    <w:qFormat/>
    <w:uiPriority w:val="0"/>
  </w:style>
  <w:style w:type="character" w:customStyle="1" w:styleId="17">
    <w:name w:val="mjx_assistive_mathml"/>
    <w:autoRedefine/>
    <w:qFormat/>
    <w:uiPriority w:val="0"/>
  </w:style>
  <w:style w:type="paragraph" w:customStyle="1" w:styleId="18">
    <w:name w:val="列出段落1"/>
    <w:basedOn w:val="1"/>
    <w:autoRedefine/>
    <w:qFormat/>
    <w:uiPriority w:val="34"/>
    <w:pPr>
      <w:widowControl/>
      <w:spacing w:after="200" w:line="276" w:lineRule="auto"/>
      <w:ind w:left="720"/>
      <w:contextualSpacing/>
      <w:jc w:val="left"/>
    </w:pPr>
    <w:rPr>
      <w:rFonts w:ascii="Calibri" w:hAnsi="Calibri"/>
      <w:kern w:val="0"/>
      <w:sz w:val="22"/>
      <w:szCs w:val="22"/>
      <w:lang w:val="en-GB" w:eastAsia="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3" Type="http://schemas.microsoft.com/office/2011/relationships/people" Target="people.xml"/><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numbering" Target="numbering.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BC2B4-26EC-4014-A923-C319428885C1}">
  <ds:schemaRefs/>
</ds:datastoreItem>
</file>

<file path=docProps/app.xml><?xml version="1.0" encoding="utf-8"?>
<Properties xmlns="http://schemas.openxmlformats.org/officeDocument/2006/extended-properties" xmlns:vt="http://schemas.openxmlformats.org/officeDocument/2006/docPropsVTypes">
  <Template>Normal.dotm</Template>
  <Pages>18</Pages>
  <Words>2366</Words>
  <Characters>2413</Characters>
  <Lines>3</Lines>
  <Paragraphs>1</Paragraphs>
  <TotalTime>1</TotalTime>
  <ScaleCrop>false</ScaleCrop>
  <LinksUpToDate>false</LinksUpToDate>
  <CharactersWithSpaces>2663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2023-12-08T10:17:00Z</dcterms:created>
  <dc:creator>d</dc:creator>
  <cp:lastModifiedBy>，</cp:lastModifiedBy>
  <cp:lastPrinted>2006-09-04T06:46:00Z</cp:lastPrinted>
  <dcterms:modified xsi:type="dcterms:W3CDTF">2023-12-28T06:01:06Z</dcterms:modified>
  <dc:title>大 学 实 验 报 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E10F6C6C47DF4D339B044126B874CB1A_13</vt:lpwstr>
  </property>
</Properties>
</file>